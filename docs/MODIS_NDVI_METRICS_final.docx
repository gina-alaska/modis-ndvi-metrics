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5AF50" w14:textId="77777777" w:rsidR="00593FCF" w:rsidRPr="00362708" w:rsidRDefault="00593FCF">
      <w:pPr>
        <w:pStyle w:val="Standard"/>
        <w:autoSpaceDE w:val="0"/>
        <w:jc w:val="center"/>
        <w:rPr>
          <w:sz w:val="72"/>
          <w:szCs w:val="72"/>
          <w:lang w:val="en-US"/>
        </w:rPr>
      </w:pPr>
    </w:p>
    <w:p w14:paraId="55638566" w14:textId="77777777" w:rsidR="00593FCF" w:rsidRPr="00362708" w:rsidRDefault="00035E18">
      <w:pPr>
        <w:pStyle w:val="Standard"/>
        <w:autoSpaceDE w:val="0"/>
        <w:jc w:val="center"/>
        <w:rPr>
          <w:lang w:val="en-US"/>
        </w:rPr>
      </w:pPr>
      <w:r w:rsidRPr="00362708">
        <w:rPr>
          <w:rFonts w:eastAsia="Calibri, Calibri" w:cs="Calibri, Calibri"/>
          <w:b/>
          <w:bCs/>
          <w:color w:val="000000"/>
          <w:sz w:val="72"/>
          <w:szCs w:val="72"/>
          <w:lang w:val="en-US"/>
        </w:rPr>
        <w:t xml:space="preserve">MODIS NDVI </w:t>
      </w:r>
      <w:del w:id="0" w:author="jiang" w:date="2012-10-19T11:36:00Z">
        <w:r w:rsidRPr="00362708" w:rsidDel="001A2C87">
          <w:rPr>
            <w:rFonts w:eastAsia="Calibri, Calibri" w:cs="Calibri, Calibri"/>
            <w:b/>
            <w:bCs/>
            <w:color w:val="000000"/>
            <w:sz w:val="72"/>
            <w:szCs w:val="72"/>
            <w:lang w:val="en-US"/>
          </w:rPr>
          <w:delText xml:space="preserve">AND </w:delText>
        </w:r>
      </w:del>
      <w:del w:id="1" w:author="jiang" w:date="2012-10-19T11:35:00Z">
        <w:r w:rsidRPr="00362708" w:rsidDel="001A2C87">
          <w:rPr>
            <w:rFonts w:eastAsia="Calibri, Calibri" w:cs="Calibri, Calibri"/>
            <w:b/>
            <w:bCs/>
            <w:color w:val="000000"/>
            <w:sz w:val="72"/>
            <w:szCs w:val="72"/>
            <w:lang w:val="en-US"/>
          </w:rPr>
          <w:delText>SNOW</w:delText>
        </w:r>
      </w:del>
      <w:del w:id="2" w:author="jiang" w:date="2012-10-19T11:36:00Z">
        <w:r w:rsidRPr="00362708" w:rsidDel="001A2C87">
          <w:rPr>
            <w:rFonts w:eastAsia="Calibri, Calibri" w:cs="Calibri, Calibri"/>
            <w:b/>
            <w:bCs/>
            <w:color w:val="000000"/>
            <w:sz w:val="72"/>
            <w:szCs w:val="72"/>
            <w:lang w:val="en-US"/>
          </w:rPr>
          <w:delText xml:space="preserve"> </w:delText>
        </w:r>
      </w:del>
      <w:r w:rsidRPr="00362708">
        <w:rPr>
          <w:rFonts w:eastAsia="Calibri, Calibri" w:cs="Calibri, Calibri"/>
          <w:b/>
          <w:bCs/>
          <w:color w:val="000000"/>
          <w:sz w:val="72"/>
          <w:szCs w:val="72"/>
          <w:lang w:val="en-US"/>
        </w:rPr>
        <w:t>PRODUCTS AND METRICS</w:t>
      </w:r>
    </w:p>
    <w:p w14:paraId="66018520" w14:textId="77777777" w:rsidR="00593FCF" w:rsidRPr="00362708" w:rsidRDefault="00035E18">
      <w:pPr>
        <w:pStyle w:val="Standard"/>
        <w:autoSpaceDE w:val="0"/>
        <w:jc w:val="center"/>
        <w:rPr>
          <w:lang w:val="en-US"/>
        </w:rPr>
      </w:pPr>
      <w:r w:rsidRPr="00362708">
        <w:rPr>
          <w:rFonts w:eastAsia="Calibri, Calibri" w:cs="Calibri, Calibri"/>
          <w:b/>
          <w:bCs/>
          <w:color w:val="000000"/>
          <w:sz w:val="72"/>
          <w:szCs w:val="72"/>
          <w:lang w:val="en-US"/>
        </w:rPr>
        <w:t>USER MANUAL</w:t>
      </w:r>
    </w:p>
    <w:p w14:paraId="635D0C1E" w14:textId="77777777" w:rsidR="00593FCF" w:rsidRPr="00362708" w:rsidRDefault="00593FCF">
      <w:pPr>
        <w:pStyle w:val="Standard"/>
        <w:autoSpaceDE w:val="0"/>
        <w:rPr>
          <w:sz w:val="72"/>
          <w:szCs w:val="72"/>
          <w:lang w:val="en-US"/>
        </w:rPr>
      </w:pPr>
    </w:p>
    <w:p w14:paraId="03A6BF88" w14:textId="77777777" w:rsidR="00593FCF" w:rsidRPr="00362708" w:rsidRDefault="00035E18">
      <w:pPr>
        <w:pStyle w:val="Standard"/>
        <w:autoSpaceDE w:val="0"/>
        <w:jc w:val="center"/>
        <w:rPr>
          <w:lang w:val="en-US"/>
        </w:rPr>
      </w:pPr>
      <w:r w:rsidRPr="00362708">
        <w:rPr>
          <w:rFonts w:eastAsia="Calibri, Calibri" w:cs="Calibri, Calibri"/>
          <w:b/>
          <w:bCs/>
          <w:color w:val="000000"/>
          <w:sz w:val="52"/>
          <w:szCs w:val="52"/>
          <w:lang w:val="en-US"/>
        </w:rPr>
        <w:t>Version 1</w:t>
      </w:r>
    </w:p>
    <w:p w14:paraId="2F0E75B6" w14:textId="77777777" w:rsidR="00593FCF" w:rsidRPr="00362708" w:rsidRDefault="00593FCF">
      <w:pPr>
        <w:pStyle w:val="Standard"/>
        <w:autoSpaceDE w:val="0"/>
        <w:rPr>
          <w:sz w:val="72"/>
          <w:szCs w:val="72"/>
          <w:lang w:val="en-US"/>
        </w:rPr>
      </w:pPr>
    </w:p>
    <w:p w14:paraId="58C68E86" w14:textId="77777777" w:rsidR="00593FCF" w:rsidRPr="00362708" w:rsidRDefault="00593FCF">
      <w:pPr>
        <w:pStyle w:val="Standard"/>
        <w:autoSpaceDE w:val="0"/>
        <w:rPr>
          <w:sz w:val="72"/>
          <w:szCs w:val="72"/>
          <w:lang w:val="en-US"/>
        </w:rPr>
      </w:pPr>
    </w:p>
    <w:p w14:paraId="5456887D" w14:textId="77777777" w:rsidR="00593FCF" w:rsidRPr="00362708" w:rsidRDefault="00593FCF">
      <w:pPr>
        <w:pStyle w:val="Standard"/>
        <w:autoSpaceDE w:val="0"/>
        <w:rPr>
          <w:sz w:val="72"/>
          <w:szCs w:val="72"/>
          <w:lang w:val="en-US"/>
        </w:rPr>
      </w:pPr>
    </w:p>
    <w:p w14:paraId="16BF0D23" w14:textId="77777777" w:rsidR="00593FCF" w:rsidRPr="00362708" w:rsidRDefault="00593FCF">
      <w:pPr>
        <w:pStyle w:val="Standard"/>
        <w:autoSpaceDE w:val="0"/>
        <w:rPr>
          <w:sz w:val="72"/>
          <w:szCs w:val="72"/>
          <w:lang w:val="en-US"/>
        </w:rPr>
      </w:pPr>
    </w:p>
    <w:p w14:paraId="3A67B681" w14:textId="77777777" w:rsidR="00593FCF" w:rsidRPr="00362708" w:rsidRDefault="00593FCF">
      <w:pPr>
        <w:pStyle w:val="Standard"/>
        <w:autoSpaceDE w:val="0"/>
        <w:rPr>
          <w:sz w:val="72"/>
          <w:szCs w:val="72"/>
          <w:lang w:val="en-US"/>
        </w:rPr>
      </w:pPr>
    </w:p>
    <w:p w14:paraId="37D154F2" w14:textId="77777777" w:rsidR="00593FCF" w:rsidRPr="00362708" w:rsidRDefault="00593FCF">
      <w:pPr>
        <w:pStyle w:val="Standard"/>
        <w:autoSpaceDE w:val="0"/>
        <w:rPr>
          <w:sz w:val="72"/>
          <w:szCs w:val="72"/>
          <w:lang w:val="en-US"/>
        </w:rPr>
      </w:pPr>
    </w:p>
    <w:p w14:paraId="74B498D5" w14:textId="77777777" w:rsidR="00593FCF" w:rsidRPr="00362708" w:rsidRDefault="00593FCF">
      <w:pPr>
        <w:pStyle w:val="Standard"/>
        <w:autoSpaceDE w:val="0"/>
        <w:rPr>
          <w:sz w:val="72"/>
          <w:szCs w:val="72"/>
          <w:lang w:val="en-US"/>
        </w:rPr>
      </w:pPr>
    </w:p>
    <w:p w14:paraId="4F582A2D" w14:textId="77777777" w:rsidR="00593FCF" w:rsidRPr="00362708" w:rsidRDefault="00593FCF">
      <w:pPr>
        <w:pStyle w:val="Standard"/>
        <w:autoSpaceDE w:val="0"/>
        <w:rPr>
          <w:sz w:val="72"/>
          <w:szCs w:val="72"/>
          <w:lang w:val="en-US"/>
        </w:rPr>
      </w:pPr>
    </w:p>
    <w:p w14:paraId="0456D180" w14:textId="77777777" w:rsidR="00593FCF" w:rsidRPr="00362708" w:rsidRDefault="00593FCF">
      <w:pPr>
        <w:pStyle w:val="Standard"/>
        <w:autoSpaceDE w:val="0"/>
        <w:rPr>
          <w:sz w:val="72"/>
          <w:szCs w:val="72"/>
          <w:lang w:val="en-US"/>
        </w:rPr>
      </w:pPr>
    </w:p>
    <w:p w14:paraId="11AFC41D" w14:textId="08F19877" w:rsidR="00593FCF" w:rsidRPr="007C746D" w:rsidRDefault="00035E18">
      <w:pPr>
        <w:pStyle w:val="Standard"/>
        <w:autoSpaceDE w:val="0"/>
        <w:jc w:val="center"/>
        <w:rPr>
          <w:sz w:val="32"/>
          <w:szCs w:val="32"/>
          <w:lang w:val="en-US"/>
          <w:rPrChange w:id="3" w:author="jiang" w:date="2012-09-06T15:08:00Z">
            <w:rPr>
              <w:lang w:val="en-US"/>
            </w:rPr>
          </w:rPrChange>
        </w:rPr>
      </w:pPr>
      <w:r w:rsidRPr="007C746D">
        <w:rPr>
          <w:rFonts w:eastAsia="Calibri, Calibri" w:cs="Calibri, Calibri"/>
          <w:b/>
          <w:bCs/>
          <w:color w:val="000000"/>
          <w:sz w:val="32"/>
          <w:szCs w:val="32"/>
          <w:lang w:val="en-US"/>
          <w:rPrChange w:id="4" w:author="jiang" w:date="2012-09-06T15:08:00Z">
            <w:rPr>
              <w:rFonts w:eastAsia="Calibri, Calibri" w:cs="Calibri, Calibri"/>
              <w:b/>
              <w:bCs/>
              <w:color w:val="000000"/>
              <w:sz w:val="56"/>
              <w:szCs w:val="56"/>
              <w:lang w:val="en-US"/>
            </w:rPr>
          </w:rPrChange>
        </w:rPr>
        <w:t>Geo</w:t>
      </w:r>
      <w:ins w:id="5" w:author="jiang" w:date="2012-10-19T11:36:00Z">
        <w:r w:rsidR="00871F04">
          <w:rPr>
            <w:rFonts w:eastAsia="Calibri, Calibri" w:cs="Calibri, Calibri"/>
            <w:b/>
            <w:bCs/>
            <w:color w:val="000000"/>
            <w:sz w:val="32"/>
            <w:szCs w:val="32"/>
            <w:lang w:val="en-US"/>
          </w:rPr>
          <w:t>graphic</w:t>
        </w:r>
      </w:ins>
      <w:del w:id="6" w:author="jiang" w:date="2012-10-19T11:36:00Z">
        <w:r w:rsidRPr="007C746D" w:rsidDel="00871F04">
          <w:rPr>
            <w:rFonts w:eastAsia="Calibri, Calibri" w:cs="Calibri, Calibri"/>
            <w:b/>
            <w:bCs/>
            <w:color w:val="000000"/>
            <w:sz w:val="32"/>
            <w:szCs w:val="32"/>
            <w:lang w:val="en-US"/>
            <w:rPrChange w:id="7" w:author="jiang" w:date="2012-09-06T15:08:00Z">
              <w:rPr>
                <w:rFonts w:eastAsia="Calibri, Calibri" w:cs="Calibri, Calibri"/>
                <w:b/>
                <w:bCs/>
                <w:color w:val="000000"/>
                <w:sz w:val="56"/>
                <w:szCs w:val="56"/>
                <w:lang w:val="en-US"/>
              </w:rPr>
            </w:rPrChange>
          </w:rPr>
          <w:delText>physical</w:delText>
        </w:r>
      </w:del>
      <w:r w:rsidRPr="007C746D">
        <w:rPr>
          <w:rFonts w:eastAsia="Calibri, Calibri" w:cs="Calibri, Calibri"/>
          <w:b/>
          <w:bCs/>
          <w:color w:val="000000"/>
          <w:sz w:val="32"/>
          <w:szCs w:val="32"/>
          <w:lang w:val="en-US"/>
          <w:rPrChange w:id="8" w:author="jiang" w:date="2012-09-06T15:08:00Z">
            <w:rPr>
              <w:rFonts w:eastAsia="Calibri, Calibri" w:cs="Calibri, Calibri"/>
              <w:b/>
              <w:bCs/>
              <w:color w:val="000000"/>
              <w:sz w:val="56"/>
              <w:szCs w:val="56"/>
              <w:lang w:val="en-US"/>
            </w:rPr>
          </w:rPrChange>
        </w:rPr>
        <w:t xml:space="preserve"> Information Network of Alaska</w:t>
      </w:r>
    </w:p>
    <w:p w14:paraId="1F03513F" w14:textId="77777777" w:rsidR="00593FCF" w:rsidRPr="00362708" w:rsidRDefault="00593FCF">
      <w:pPr>
        <w:pStyle w:val="Standard"/>
        <w:autoSpaceDE w:val="0"/>
        <w:rPr>
          <w:sz w:val="72"/>
          <w:szCs w:val="72"/>
          <w:lang w:val="en-US"/>
        </w:rPr>
      </w:pPr>
    </w:p>
    <w:p w14:paraId="5D50A704" w14:textId="77777777" w:rsidR="00593FCF" w:rsidRPr="00362708" w:rsidRDefault="00593FCF">
      <w:pPr>
        <w:pStyle w:val="Standard"/>
        <w:pageBreakBefore/>
        <w:autoSpaceDE w:val="0"/>
        <w:rPr>
          <w:lang w:val="en-US"/>
        </w:rPr>
      </w:pPr>
    </w:p>
    <w:p w14:paraId="7A242914" w14:textId="77777777" w:rsidR="00593FCF" w:rsidRPr="00362708" w:rsidRDefault="00035E18">
      <w:pPr>
        <w:pStyle w:val="Standard"/>
        <w:autoSpaceDE w:val="0"/>
        <w:jc w:val="center"/>
        <w:rPr>
          <w:lang w:val="en-US"/>
        </w:rPr>
      </w:pPr>
      <w:r w:rsidRPr="00362708">
        <w:rPr>
          <w:rFonts w:eastAsia="Calibri, Calibri" w:cs="Calibri, Calibri"/>
          <w:b/>
          <w:bCs/>
          <w:color w:val="000000"/>
          <w:lang w:val="en-US"/>
        </w:rPr>
        <w:t>Table of Contents</w:t>
      </w:r>
    </w:p>
    <w:p w14:paraId="5848E24B" w14:textId="77777777" w:rsidR="00593FCF" w:rsidRPr="00362708" w:rsidRDefault="00593FCF">
      <w:pPr>
        <w:pStyle w:val="Standard"/>
        <w:autoSpaceDE w:val="0"/>
        <w:jc w:val="center"/>
        <w:rPr>
          <w:lang w:val="en-US"/>
        </w:rPr>
      </w:pPr>
    </w:p>
    <w:p w14:paraId="7F1E452A" w14:textId="77777777" w:rsidR="00593FCF" w:rsidRPr="00362708" w:rsidRDefault="00035E18">
      <w:pPr>
        <w:pStyle w:val="Standard"/>
        <w:autoSpaceDE w:val="0"/>
        <w:rPr>
          <w:lang w:val="en-US"/>
        </w:rPr>
      </w:pPr>
      <w:r w:rsidRPr="00362708">
        <w:rPr>
          <w:rFonts w:eastAsia="Calibri, Calibri" w:cs="Calibri, Calibri"/>
          <w:color w:val="000000"/>
          <w:lang w:val="en-US"/>
        </w:rPr>
        <w:t>1. Introduction</w:t>
      </w:r>
    </w:p>
    <w:p w14:paraId="47504801" w14:textId="77777777" w:rsidR="00593FCF" w:rsidRPr="00362708" w:rsidRDefault="00593FCF">
      <w:pPr>
        <w:pStyle w:val="Standard"/>
        <w:autoSpaceDE w:val="0"/>
        <w:rPr>
          <w:lang w:val="en-US"/>
        </w:rPr>
      </w:pPr>
    </w:p>
    <w:p w14:paraId="6DE72FFE" w14:textId="77777777" w:rsidR="00593FCF" w:rsidRPr="00362708" w:rsidDel="00032883" w:rsidRDefault="00593FCF">
      <w:pPr>
        <w:pStyle w:val="Standard"/>
        <w:autoSpaceDE w:val="0"/>
        <w:rPr>
          <w:del w:id="9" w:author="jiang" w:date="2012-10-18T16:04:00Z"/>
          <w:lang w:val="en-US"/>
        </w:rPr>
      </w:pPr>
    </w:p>
    <w:p w14:paraId="5929171D" w14:textId="77777777" w:rsidR="00593FCF" w:rsidRPr="00362708" w:rsidRDefault="00035E18">
      <w:pPr>
        <w:pStyle w:val="Standard"/>
        <w:autoSpaceDE w:val="0"/>
        <w:rPr>
          <w:lang w:val="en-US"/>
        </w:rPr>
      </w:pPr>
      <w:r w:rsidRPr="00362708">
        <w:rPr>
          <w:rFonts w:eastAsia="Calibri, Calibri" w:cs="Calibri, Calibri"/>
          <w:color w:val="000000"/>
          <w:lang w:val="en-US"/>
        </w:rPr>
        <w:t>2. NDVI product and Metrics</w:t>
      </w:r>
    </w:p>
    <w:p w14:paraId="1868867C" w14:textId="77777777" w:rsidR="00593FCF" w:rsidRPr="00362708" w:rsidRDefault="00593FCF">
      <w:pPr>
        <w:pStyle w:val="Standard"/>
        <w:autoSpaceDE w:val="0"/>
        <w:rPr>
          <w:lang w:val="en-US"/>
        </w:rPr>
      </w:pPr>
    </w:p>
    <w:p w14:paraId="7CFBF971" w14:textId="4DCB4D0B" w:rsidR="00593FCF" w:rsidRPr="00362708" w:rsidRDefault="00035E18">
      <w:pPr>
        <w:pStyle w:val="Standard"/>
        <w:autoSpaceDE w:val="0"/>
        <w:rPr>
          <w:lang w:val="en-US"/>
        </w:rPr>
      </w:pPr>
      <w:r w:rsidRPr="00362708">
        <w:rPr>
          <w:rFonts w:eastAsia="Calibri, Calibri" w:cs="Calibri, Calibri"/>
          <w:color w:val="000000"/>
          <w:lang w:val="en-US"/>
        </w:rPr>
        <w:t>2.1</w:t>
      </w:r>
      <w:del w:id="10" w:author="jiang" w:date="2012-10-18T16:05:00Z">
        <w:r w:rsidRPr="00362708" w:rsidDel="00321FB7">
          <w:rPr>
            <w:rFonts w:eastAsia="Calibri, Calibri" w:cs="Calibri, Calibri"/>
            <w:color w:val="000000"/>
            <w:lang w:val="en-US"/>
          </w:rPr>
          <w:delText xml:space="preserve"> </w:delText>
        </w:r>
      </w:del>
      <w:ins w:id="11" w:author="jiang" w:date="2012-10-18T16:00:00Z">
        <w:r w:rsidR="00321FB7">
          <w:rPr>
            <w:rFonts w:eastAsia="Calibri, Calibri" w:cs="Calibri, Calibri"/>
            <w:color w:val="000000"/>
            <w:lang w:val="en-US"/>
          </w:rPr>
          <w:t xml:space="preserve"> </w:t>
        </w:r>
      </w:ins>
      <w:ins w:id="12" w:author="jiang" w:date="2012-10-18T16:05:00Z">
        <w:r w:rsidR="00321FB7">
          <w:rPr>
            <w:rFonts w:eastAsia="Calibri, Calibri" w:cs="Calibri, Calibri"/>
            <w:color w:val="000000"/>
            <w:lang w:val="en-US"/>
          </w:rPr>
          <w:t>D</w:t>
        </w:r>
      </w:ins>
      <w:ins w:id="13" w:author="jiang" w:date="2012-10-18T16:00:00Z">
        <w:r w:rsidR="00F75C7A">
          <w:rPr>
            <w:rFonts w:eastAsia="Calibri, Calibri" w:cs="Calibri, Calibri"/>
            <w:color w:val="000000"/>
            <w:lang w:val="en-US"/>
          </w:rPr>
          <w:t>ata format</w:t>
        </w:r>
      </w:ins>
      <w:ins w:id="14" w:author="jiang" w:date="2012-10-18T16:05:00Z">
        <w:r w:rsidR="00321FB7">
          <w:rPr>
            <w:rFonts w:eastAsia="Calibri, Calibri" w:cs="Calibri, Calibri"/>
            <w:color w:val="000000"/>
            <w:lang w:val="en-US"/>
          </w:rPr>
          <w:t xml:space="preserve"> of input data</w:t>
        </w:r>
      </w:ins>
      <w:del w:id="15" w:author="jiang" w:date="2012-10-18T16:00:00Z">
        <w:r w:rsidRPr="00362708" w:rsidDel="00F75C7A">
          <w:rPr>
            <w:rFonts w:eastAsia="Calibri, Calibri" w:cs="Calibri, Calibri"/>
            <w:color w:val="000000"/>
            <w:lang w:val="en-US"/>
          </w:rPr>
          <w:delText>NDVI product</w:delText>
        </w:r>
      </w:del>
    </w:p>
    <w:p w14:paraId="699D5F4E" w14:textId="77777777" w:rsidR="00593FCF" w:rsidRPr="00362708" w:rsidRDefault="00593FCF">
      <w:pPr>
        <w:pStyle w:val="Standard"/>
        <w:autoSpaceDE w:val="0"/>
        <w:rPr>
          <w:lang w:val="en-US"/>
        </w:rPr>
      </w:pPr>
    </w:p>
    <w:p w14:paraId="555E2BE5" w14:textId="77777777" w:rsidR="00593FCF" w:rsidRPr="00362708" w:rsidRDefault="00035E18">
      <w:pPr>
        <w:pStyle w:val="Standard"/>
        <w:autoSpaceDE w:val="0"/>
        <w:rPr>
          <w:lang w:val="en-US"/>
        </w:rPr>
      </w:pPr>
      <w:r w:rsidRPr="00362708">
        <w:rPr>
          <w:rFonts w:eastAsia="Calibri, Calibri" w:cs="Calibri, Calibri"/>
          <w:color w:val="000000"/>
          <w:lang w:val="en-US"/>
        </w:rPr>
        <w:t>2.2 NDVI metrics</w:t>
      </w:r>
    </w:p>
    <w:p w14:paraId="18C6D400" w14:textId="77777777" w:rsidR="00593FCF" w:rsidRPr="00362708" w:rsidRDefault="00593FCF">
      <w:pPr>
        <w:pStyle w:val="Standard"/>
        <w:autoSpaceDE w:val="0"/>
        <w:rPr>
          <w:lang w:val="en-US"/>
        </w:rPr>
      </w:pPr>
    </w:p>
    <w:p w14:paraId="1EBFB561" w14:textId="2DB2289B" w:rsidR="00593FCF" w:rsidRPr="00362708" w:rsidRDefault="00035E18">
      <w:pPr>
        <w:pStyle w:val="Standard"/>
        <w:autoSpaceDE w:val="0"/>
        <w:rPr>
          <w:lang w:val="en-US"/>
        </w:rPr>
      </w:pPr>
      <w:r w:rsidRPr="00362708">
        <w:rPr>
          <w:rFonts w:eastAsia="Calibri, Calibri" w:cs="Calibri, Calibri"/>
          <w:color w:val="000000"/>
          <w:lang w:val="en-US"/>
        </w:rPr>
        <w:t xml:space="preserve">2.2.1 </w:t>
      </w:r>
      <w:ins w:id="16" w:author="jiang" w:date="2012-10-18T16:01:00Z">
        <w:r w:rsidR="00F75C7A" w:rsidRPr="00F75C7A">
          <w:rPr>
            <w:rFonts w:eastAsia="Calibri, Calibri" w:cs="Calibri, Calibri"/>
            <w:color w:val="000000"/>
            <w:lang w:val="en-US"/>
          </w:rPr>
          <w:t>Installation, configuration, and execution of the MODIS NDVI metrics application</w:t>
        </w:r>
      </w:ins>
      <w:del w:id="17" w:author="jiang" w:date="2012-10-18T16:01:00Z">
        <w:r w:rsidRPr="00362708" w:rsidDel="00F75C7A">
          <w:rPr>
            <w:rFonts w:eastAsia="Calibri, Calibri" w:cs="Calibri, Calibri"/>
            <w:color w:val="000000"/>
            <w:lang w:val="en-US"/>
          </w:rPr>
          <w:delText>Installation</w:delText>
        </w:r>
      </w:del>
    </w:p>
    <w:p w14:paraId="3B9E189D" w14:textId="77777777" w:rsidR="00593FCF" w:rsidRPr="00362708" w:rsidRDefault="00593FCF">
      <w:pPr>
        <w:pStyle w:val="Standard"/>
        <w:autoSpaceDE w:val="0"/>
        <w:rPr>
          <w:lang w:val="en-US"/>
        </w:rPr>
      </w:pPr>
    </w:p>
    <w:p w14:paraId="3B2318BA" w14:textId="58FBCB74" w:rsidR="00593FCF" w:rsidRPr="00362708" w:rsidRDefault="00035E18">
      <w:pPr>
        <w:pStyle w:val="Standard"/>
        <w:autoSpaceDE w:val="0"/>
        <w:rPr>
          <w:lang w:val="en-US"/>
        </w:rPr>
      </w:pPr>
      <w:r w:rsidRPr="00362708">
        <w:rPr>
          <w:rFonts w:eastAsia="Calibri, Calibri" w:cs="Calibri, Calibri"/>
          <w:color w:val="000000"/>
          <w:lang w:val="en-US"/>
        </w:rPr>
        <w:t xml:space="preserve">2.2.2 </w:t>
      </w:r>
      <w:ins w:id="18" w:author="jiang" w:date="2012-10-18T16:02:00Z">
        <w:r w:rsidR="00F75C7A" w:rsidRPr="00F75C7A">
          <w:rPr>
            <w:rFonts w:eastAsia="Calibri, Calibri" w:cs="Calibri, Calibri"/>
            <w:color w:val="000000"/>
            <w:lang w:val="en-US"/>
          </w:rPr>
          <w:t>NDVI metrics algorithm Description</w:t>
        </w:r>
        <w:r w:rsidR="00F75C7A" w:rsidRPr="00F75C7A" w:rsidDel="00F75C7A">
          <w:rPr>
            <w:rFonts w:eastAsia="Calibri, Calibri" w:cs="Calibri, Calibri"/>
            <w:color w:val="000000"/>
            <w:lang w:val="en-US"/>
          </w:rPr>
          <w:t xml:space="preserve"> </w:t>
        </w:r>
      </w:ins>
      <w:del w:id="19" w:author="jiang" w:date="2012-10-18T16:02:00Z">
        <w:r w:rsidRPr="00362708" w:rsidDel="00F75C7A">
          <w:rPr>
            <w:rFonts w:eastAsia="Calibri, Calibri" w:cs="Calibri, Calibri"/>
            <w:color w:val="000000"/>
            <w:lang w:val="en-US"/>
          </w:rPr>
          <w:delText>Using the NDVI</w:delText>
        </w:r>
      </w:del>
      <w:del w:id="20" w:author="jiang" w:date="2012-10-18T16:01:00Z">
        <w:r w:rsidRPr="00362708" w:rsidDel="00F75C7A">
          <w:rPr>
            <w:rFonts w:eastAsia="Calibri, Calibri" w:cs="Calibri, Calibri"/>
            <w:color w:val="000000"/>
            <w:lang w:val="en-US"/>
          </w:rPr>
          <w:delText xml:space="preserve"> metrics application</w:delText>
        </w:r>
      </w:del>
    </w:p>
    <w:p w14:paraId="4C785B4E" w14:textId="77777777" w:rsidR="00593FCF" w:rsidRPr="00362708" w:rsidRDefault="00593FCF">
      <w:pPr>
        <w:pStyle w:val="Standard"/>
        <w:autoSpaceDE w:val="0"/>
        <w:rPr>
          <w:lang w:val="en-US"/>
        </w:rPr>
      </w:pPr>
    </w:p>
    <w:p w14:paraId="4053A0F8" w14:textId="2B334D54" w:rsidR="00593FCF" w:rsidRPr="00362708" w:rsidDel="00F75C7A" w:rsidRDefault="00035E18">
      <w:pPr>
        <w:pStyle w:val="Standard"/>
        <w:autoSpaceDE w:val="0"/>
        <w:rPr>
          <w:del w:id="21" w:author="jiang" w:date="2012-10-18T16:03:00Z"/>
          <w:lang w:val="en-US"/>
        </w:rPr>
      </w:pPr>
      <w:del w:id="22" w:author="jiang" w:date="2012-10-18T16:03:00Z">
        <w:r w:rsidRPr="00362708" w:rsidDel="00F75C7A">
          <w:rPr>
            <w:rFonts w:eastAsia="Calibri, Calibri" w:cs="Calibri, Calibri"/>
            <w:color w:val="000000"/>
            <w:lang w:val="en-US"/>
          </w:rPr>
          <w:delText>2.2.3 Description of NDVI metrics algorithm</w:delText>
        </w:r>
      </w:del>
    </w:p>
    <w:p w14:paraId="33D4624C" w14:textId="76C2891E" w:rsidR="007C746D" w:rsidRPr="00362708" w:rsidDel="00F75C7A" w:rsidRDefault="007C746D">
      <w:pPr>
        <w:pStyle w:val="Standard"/>
        <w:autoSpaceDE w:val="0"/>
        <w:rPr>
          <w:del w:id="23" w:author="jiang" w:date="2012-10-18T16:03:00Z"/>
          <w:lang w:val="en-US"/>
        </w:rPr>
      </w:pPr>
    </w:p>
    <w:p w14:paraId="05BC0ED7" w14:textId="20133B56" w:rsidR="00593FCF" w:rsidRPr="00362708" w:rsidDel="00F75C7A" w:rsidRDefault="00593FCF">
      <w:pPr>
        <w:pStyle w:val="Standard"/>
        <w:autoSpaceDE w:val="0"/>
        <w:rPr>
          <w:del w:id="24" w:author="jiang" w:date="2012-10-18T16:03:00Z"/>
          <w:lang w:val="en-US"/>
        </w:rPr>
      </w:pPr>
    </w:p>
    <w:p w14:paraId="1A91F692" w14:textId="4E0FFCB6" w:rsidR="00593FCF" w:rsidRPr="00362708" w:rsidDel="00F75C7A" w:rsidRDefault="00035E18">
      <w:pPr>
        <w:pStyle w:val="Standard"/>
        <w:autoSpaceDE w:val="0"/>
        <w:rPr>
          <w:del w:id="25" w:author="jiang" w:date="2012-10-18T16:03:00Z"/>
          <w:lang w:val="en-US"/>
        </w:rPr>
      </w:pPr>
      <w:del w:id="26" w:author="jiang" w:date="2012-10-18T16:03:00Z">
        <w:r w:rsidRPr="00362708" w:rsidDel="00F75C7A">
          <w:rPr>
            <w:rFonts w:eastAsia="Calibri, Calibri" w:cs="Calibri, Calibri"/>
            <w:color w:val="000000"/>
            <w:lang w:val="en-US"/>
          </w:rPr>
          <w:delText xml:space="preserve">3. Snow </w:delText>
        </w:r>
      </w:del>
      <w:ins w:id="27" w:author="William Fisher" w:date="2012-08-26T23:46:00Z">
        <w:del w:id="28" w:author="jiang" w:date="2012-10-18T16:03:00Z">
          <w:r w:rsidR="00540604" w:rsidDel="00F75C7A">
            <w:rPr>
              <w:rFonts w:eastAsia="Calibri, Calibri" w:cs="Calibri, Calibri"/>
              <w:color w:val="000000"/>
              <w:lang w:val="en-US"/>
            </w:rPr>
            <w:delText>p</w:delText>
          </w:r>
        </w:del>
      </w:ins>
      <w:del w:id="29" w:author="jiang" w:date="2012-10-18T16:03:00Z">
        <w:r w:rsidRPr="00362708" w:rsidDel="00F75C7A">
          <w:rPr>
            <w:rFonts w:eastAsia="Calibri, Calibri" w:cs="Calibri, Calibri"/>
            <w:color w:val="000000"/>
            <w:lang w:val="en-US"/>
          </w:rPr>
          <w:delText>roduct and  metrics</w:delText>
        </w:r>
      </w:del>
    </w:p>
    <w:p w14:paraId="6CACF5CF" w14:textId="565EC189" w:rsidR="00593FCF" w:rsidRPr="00362708" w:rsidDel="00F75C7A" w:rsidRDefault="00593FCF">
      <w:pPr>
        <w:pStyle w:val="Standard"/>
        <w:autoSpaceDE w:val="0"/>
        <w:rPr>
          <w:del w:id="30" w:author="jiang" w:date="2012-10-18T16:03:00Z"/>
          <w:lang w:val="en-US"/>
        </w:rPr>
      </w:pPr>
    </w:p>
    <w:p w14:paraId="425EFDEF" w14:textId="32920A0C" w:rsidR="00593FCF" w:rsidRPr="00362708" w:rsidDel="00F75C7A" w:rsidRDefault="00035E18">
      <w:pPr>
        <w:pStyle w:val="Standard"/>
        <w:autoSpaceDE w:val="0"/>
        <w:rPr>
          <w:del w:id="31" w:author="jiang" w:date="2012-10-18T16:03:00Z"/>
          <w:lang w:val="en-US"/>
        </w:rPr>
      </w:pPr>
      <w:del w:id="32" w:author="jiang" w:date="2012-10-18T16:03:00Z">
        <w:r w:rsidRPr="00362708" w:rsidDel="00F75C7A">
          <w:rPr>
            <w:rFonts w:eastAsia="Calibri, Calibri" w:cs="Calibri, Calibri"/>
            <w:color w:val="000000"/>
            <w:lang w:val="en-US"/>
          </w:rPr>
          <w:delText>3.1 Snow product</w:delText>
        </w:r>
      </w:del>
    </w:p>
    <w:p w14:paraId="51409DDA" w14:textId="27983638" w:rsidR="00593FCF" w:rsidRPr="00362708" w:rsidDel="00F75C7A" w:rsidRDefault="00593FCF">
      <w:pPr>
        <w:pStyle w:val="Standard"/>
        <w:autoSpaceDE w:val="0"/>
        <w:rPr>
          <w:del w:id="33" w:author="jiang" w:date="2012-10-18T16:03:00Z"/>
          <w:lang w:val="en-US"/>
        </w:rPr>
      </w:pPr>
    </w:p>
    <w:p w14:paraId="36F4A0D8" w14:textId="002786AE" w:rsidR="00593FCF" w:rsidRPr="00362708" w:rsidDel="00F75C7A" w:rsidRDefault="00035E18">
      <w:pPr>
        <w:pStyle w:val="Standard"/>
        <w:autoSpaceDE w:val="0"/>
        <w:rPr>
          <w:del w:id="34" w:author="jiang" w:date="2012-10-18T16:03:00Z"/>
          <w:lang w:val="en-US"/>
        </w:rPr>
      </w:pPr>
      <w:del w:id="35" w:author="jiang" w:date="2012-10-18T16:03:00Z">
        <w:r w:rsidRPr="00362708" w:rsidDel="00F75C7A">
          <w:rPr>
            <w:rFonts w:eastAsia="Calibri, Calibri" w:cs="Calibri, Calibri"/>
            <w:color w:val="000000"/>
            <w:lang w:val="en-US"/>
          </w:rPr>
          <w:delText xml:space="preserve">3.2 </w:delText>
        </w:r>
      </w:del>
      <w:ins w:id="36" w:author="William Fisher" w:date="2012-08-26T23:47:00Z">
        <w:del w:id="37" w:author="jiang" w:date="2012-10-18T16:03:00Z">
          <w:r w:rsidR="00540604" w:rsidDel="00F75C7A">
            <w:rPr>
              <w:rFonts w:eastAsia="Calibri, Calibri" w:cs="Calibri, Calibri"/>
              <w:color w:val="000000"/>
              <w:lang w:val="en-US"/>
            </w:rPr>
            <w:delText>S</w:delText>
          </w:r>
        </w:del>
      </w:ins>
      <w:del w:id="38" w:author="jiang" w:date="2012-10-18T16:03:00Z">
        <w:r w:rsidRPr="00362708" w:rsidDel="00F75C7A">
          <w:rPr>
            <w:rFonts w:eastAsia="Calibri, Calibri" w:cs="Calibri, Calibri"/>
            <w:color w:val="000000"/>
            <w:lang w:val="en-US"/>
          </w:rPr>
          <w:delText>snow metrics</w:delText>
        </w:r>
      </w:del>
    </w:p>
    <w:p w14:paraId="61CB407B" w14:textId="07666029" w:rsidR="00593FCF" w:rsidRPr="00362708" w:rsidDel="00F75C7A" w:rsidRDefault="00593FCF">
      <w:pPr>
        <w:pStyle w:val="Standard"/>
        <w:autoSpaceDE w:val="0"/>
        <w:rPr>
          <w:del w:id="39" w:author="jiang" w:date="2012-10-18T16:03:00Z"/>
          <w:lang w:val="en-US"/>
        </w:rPr>
      </w:pPr>
    </w:p>
    <w:p w14:paraId="4D75897F" w14:textId="60CE48F8" w:rsidR="00593FCF" w:rsidRPr="00362708" w:rsidDel="00F75C7A" w:rsidRDefault="00035E18">
      <w:pPr>
        <w:pStyle w:val="Standard"/>
        <w:autoSpaceDE w:val="0"/>
        <w:rPr>
          <w:del w:id="40" w:author="jiang" w:date="2012-10-18T16:03:00Z"/>
          <w:lang w:val="en-US"/>
        </w:rPr>
      </w:pPr>
      <w:del w:id="41" w:author="jiang" w:date="2012-10-18T16:03:00Z">
        <w:r w:rsidRPr="00362708" w:rsidDel="00F75C7A">
          <w:rPr>
            <w:rFonts w:eastAsia="Calibri, Calibri" w:cs="Calibri, Calibri"/>
            <w:color w:val="000000"/>
            <w:lang w:val="en-US"/>
          </w:rPr>
          <w:delText>3.2.1 Installtion</w:delText>
        </w:r>
      </w:del>
      <w:ins w:id="42" w:author="William Fisher" w:date="2012-08-26T23:47:00Z">
        <w:del w:id="43" w:author="jiang" w:date="2012-10-18T16:03:00Z">
          <w:r w:rsidR="00540604" w:rsidRPr="00362708" w:rsidDel="00F75C7A">
            <w:rPr>
              <w:rFonts w:eastAsia="Calibri, Calibri" w:cs="Calibri, Calibri"/>
              <w:color w:val="000000"/>
              <w:lang w:val="en-US"/>
            </w:rPr>
            <w:delText>Installation</w:delText>
          </w:r>
        </w:del>
      </w:ins>
    </w:p>
    <w:p w14:paraId="3128ACAC" w14:textId="64D23EAA" w:rsidR="00593FCF" w:rsidRPr="00362708" w:rsidDel="00F75C7A" w:rsidRDefault="00593FCF">
      <w:pPr>
        <w:pStyle w:val="Standard"/>
        <w:autoSpaceDE w:val="0"/>
        <w:rPr>
          <w:del w:id="44" w:author="jiang" w:date="2012-10-18T16:03:00Z"/>
          <w:lang w:val="en-US"/>
        </w:rPr>
      </w:pPr>
    </w:p>
    <w:p w14:paraId="00750CAB" w14:textId="4C5CE731" w:rsidR="00593FCF" w:rsidRPr="00362708" w:rsidDel="00F75C7A" w:rsidRDefault="00035E18">
      <w:pPr>
        <w:pStyle w:val="Standard"/>
        <w:autoSpaceDE w:val="0"/>
        <w:rPr>
          <w:del w:id="45" w:author="jiang" w:date="2012-10-18T16:03:00Z"/>
          <w:lang w:val="en-US"/>
        </w:rPr>
      </w:pPr>
      <w:del w:id="46" w:author="jiang" w:date="2012-10-18T16:03:00Z">
        <w:r w:rsidRPr="00362708" w:rsidDel="00F75C7A">
          <w:rPr>
            <w:rFonts w:eastAsia="Calibri, Calibri" w:cs="Calibri, Calibri"/>
            <w:color w:val="000000"/>
            <w:lang w:val="en-US"/>
          </w:rPr>
          <w:delText>3.2.2 Using the snow metrics application</w:delText>
        </w:r>
      </w:del>
    </w:p>
    <w:p w14:paraId="2573A8DB" w14:textId="231E2209" w:rsidR="00593FCF" w:rsidRPr="00362708" w:rsidDel="00F75C7A" w:rsidRDefault="00593FCF">
      <w:pPr>
        <w:pStyle w:val="Standard"/>
        <w:autoSpaceDE w:val="0"/>
        <w:rPr>
          <w:del w:id="47" w:author="jiang" w:date="2012-10-18T16:03:00Z"/>
          <w:lang w:val="en-US"/>
        </w:rPr>
      </w:pPr>
    </w:p>
    <w:p w14:paraId="2D5F33F5" w14:textId="799903F6" w:rsidR="006E335D" w:rsidRPr="00F75C7A" w:rsidRDefault="00035E18">
      <w:pPr>
        <w:pStyle w:val="Standard"/>
        <w:autoSpaceDE w:val="0"/>
        <w:rPr>
          <w:rFonts w:eastAsia="Calibri, Calibri" w:cs="Calibri, Calibri"/>
          <w:color w:val="000000"/>
          <w:lang w:val="en-US"/>
          <w:rPrChange w:id="48" w:author="jiang" w:date="2012-10-18T16:03:00Z">
            <w:rPr>
              <w:lang w:val="en-US"/>
            </w:rPr>
          </w:rPrChange>
        </w:rPr>
      </w:pPr>
      <w:del w:id="49" w:author="jiang" w:date="2012-10-18T16:03:00Z">
        <w:r w:rsidRPr="00362708" w:rsidDel="00F75C7A">
          <w:rPr>
            <w:rFonts w:eastAsia="Calibri, Calibri" w:cs="Calibri, Calibri"/>
            <w:color w:val="000000"/>
            <w:lang w:val="en-US"/>
          </w:rPr>
          <w:delText>3.2.3 Descrition</w:delText>
        </w:r>
      </w:del>
      <w:ins w:id="50" w:author="William Fisher" w:date="2012-08-26T23:47:00Z">
        <w:del w:id="51" w:author="jiang" w:date="2012-10-18T16:03:00Z">
          <w:r w:rsidR="00540604" w:rsidRPr="00362708" w:rsidDel="00F75C7A">
            <w:rPr>
              <w:rFonts w:eastAsia="Calibri, Calibri" w:cs="Calibri, Calibri"/>
              <w:color w:val="000000"/>
              <w:lang w:val="en-US"/>
            </w:rPr>
            <w:delText>Description</w:delText>
          </w:r>
        </w:del>
      </w:ins>
      <w:del w:id="52" w:author="jiang" w:date="2012-10-18T16:03:00Z">
        <w:r w:rsidRPr="00362708" w:rsidDel="00F75C7A">
          <w:rPr>
            <w:rFonts w:eastAsia="Calibri, Calibri" w:cs="Calibri, Calibri"/>
            <w:color w:val="000000"/>
            <w:lang w:val="en-US"/>
          </w:rPr>
          <w:delText xml:space="preserve"> of snow metrics</w:delText>
        </w:r>
      </w:del>
      <w:ins w:id="53" w:author="jiang" w:date="2012-09-20T12:17:00Z">
        <w:r w:rsidR="006E335D">
          <w:rPr>
            <w:rFonts w:eastAsia="Calibri, Calibri" w:cs="Calibri, Calibri"/>
            <w:color w:val="000000"/>
            <w:lang w:val="en-US"/>
          </w:rPr>
          <w:t>Appendix</w:t>
        </w:r>
      </w:ins>
      <w:ins w:id="54" w:author="jiang" w:date="2012-10-19T11:37:00Z">
        <w:r w:rsidR="00CB5CAD">
          <w:rPr>
            <w:rFonts w:eastAsia="Calibri, Calibri" w:cs="Calibri, Calibri"/>
            <w:color w:val="000000"/>
            <w:lang w:val="en-US"/>
          </w:rPr>
          <w:t xml:space="preserve"> </w:t>
        </w:r>
      </w:ins>
      <w:proofErr w:type="gramStart"/>
      <w:ins w:id="55" w:author="jiang" w:date="2012-09-20T12:17:00Z">
        <w:r w:rsidR="006E335D">
          <w:rPr>
            <w:rFonts w:eastAsia="Calibri, Calibri" w:cs="Calibri, Calibri"/>
            <w:color w:val="000000"/>
            <w:lang w:val="en-US"/>
          </w:rPr>
          <w:t>A</w:t>
        </w:r>
      </w:ins>
      <w:proofErr w:type="gramEnd"/>
      <w:ins w:id="56" w:author="jiang" w:date="2012-09-20T12:18:00Z">
        <w:r w:rsidR="006E335D">
          <w:rPr>
            <w:rFonts w:eastAsia="Calibri, Calibri" w:cs="Calibri, Calibri"/>
            <w:color w:val="000000"/>
            <w:lang w:val="en-US"/>
          </w:rPr>
          <w:t xml:space="preserve"> </w:t>
        </w:r>
      </w:ins>
      <w:ins w:id="57" w:author="jiang" w:date="2012-10-18T16:04:00Z">
        <w:r w:rsidR="00F75C7A">
          <w:rPr>
            <w:rFonts w:eastAsia="Calibri, Calibri" w:cs="Calibri, Calibri"/>
            <w:color w:val="000000"/>
            <w:lang w:val="en-US"/>
          </w:rPr>
          <w:t xml:space="preserve">List of programs </w:t>
        </w:r>
      </w:ins>
      <w:ins w:id="58" w:author="jiang" w:date="2012-09-20T12:17:00Z">
        <w:r w:rsidR="006E335D">
          <w:rPr>
            <w:rFonts w:eastAsia="Calibri, Calibri" w:cs="Calibri, Calibri"/>
            <w:color w:val="000000"/>
            <w:lang w:val="en-US"/>
          </w:rPr>
          <w:t>for NDVI metrics algorithm</w:t>
        </w:r>
      </w:ins>
    </w:p>
    <w:p w14:paraId="61B33258" w14:textId="77777777" w:rsidR="00593FCF" w:rsidRPr="00362708" w:rsidRDefault="00593FCF">
      <w:pPr>
        <w:pStyle w:val="Standard"/>
        <w:autoSpaceDE w:val="0"/>
        <w:rPr>
          <w:lang w:val="en-US"/>
        </w:rPr>
      </w:pPr>
    </w:p>
    <w:p w14:paraId="329F3B87" w14:textId="77777777" w:rsidR="00593FCF" w:rsidRPr="00362708" w:rsidRDefault="00593FCF">
      <w:pPr>
        <w:pStyle w:val="Standard"/>
        <w:autoSpaceDE w:val="0"/>
        <w:rPr>
          <w:lang w:val="en-US"/>
        </w:rPr>
      </w:pPr>
    </w:p>
    <w:p w14:paraId="21BB708D" w14:textId="77777777" w:rsidR="00593FCF" w:rsidRPr="00362708" w:rsidRDefault="00593FCF">
      <w:pPr>
        <w:pStyle w:val="Standard"/>
        <w:autoSpaceDE w:val="0"/>
        <w:rPr>
          <w:lang w:val="en-US"/>
        </w:rPr>
      </w:pPr>
    </w:p>
    <w:p w14:paraId="2ED9A824" w14:textId="77777777" w:rsidR="00593FCF" w:rsidRPr="00362708" w:rsidRDefault="00593FCF">
      <w:pPr>
        <w:pStyle w:val="Standard"/>
        <w:pageBreakBefore/>
        <w:autoSpaceDE w:val="0"/>
        <w:rPr>
          <w:lang w:val="en-US"/>
        </w:rPr>
      </w:pPr>
    </w:p>
    <w:p w14:paraId="6F143B87" w14:textId="77777777" w:rsidR="00593FCF" w:rsidRPr="00362708" w:rsidRDefault="00035E18">
      <w:pPr>
        <w:pStyle w:val="Standard"/>
        <w:autoSpaceDE w:val="0"/>
        <w:rPr>
          <w:b/>
          <w:lang w:val="en-US"/>
        </w:rPr>
      </w:pPr>
      <w:r w:rsidRPr="00362708">
        <w:rPr>
          <w:rFonts w:eastAsia="Calibri, Calibri" w:cs="Calibri, Calibri"/>
          <w:b/>
          <w:color w:val="000000"/>
          <w:lang w:val="en-US"/>
        </w:rPr>
        <w:t>1. Introduction</w:t>
      </w:r>
    </w:p>
    <w:p w14:paraId="763C8AB3" w14:textId="77777777" w:rsidR="00593FCF" w:rsidRPr="00362708" w:rsidRDefault="00593FCF">
      <w:pPr>
        <w:pStyle w:val="Standard"/>
        <w:autoSpaceDE w:val="0"/>
        <w:rPr>
          <w:lang w:val="en-US"/>
        </w:rPr>
      </w:pPr>
    </w:p>
    <w:p w14:paraId="0BA1DB28" w14:textId="4FE9D292" w:rsidR="00593FCF" w:rsidRPr="00362708" w:rsidRDefault="00035E18">
      <w:pPr>
        <w:pStyle w:val="Standard"/>
        <w:autoSpaceDE w:val="0"/>
        <w:ind w:left="-15" w:firstLine="15"/>
        <w:jc w:val="both"/>
        <w:rPr>
          <w:lang w:val="en-US"/>
        </w:rPr>
      </w:pPr>
      <w:r w:rsidRPr="00362708">
        <w:rPr>
          <w:rFonts w:eastAsia="Calibri, Calibri" w:cs="Calibri, Calibri"/>
          <w:color w:val="000000"/>
          <w:lang w:val="en-US"/>
        </w:rPr>
        <w:t xml:space="preserve"> </w:t>
      </w:r>
      <w:r w:rsidRPr="00362708">
        <w:rPr>
          <w:rFonts w:eastAsia="Calibri, Calibri" w:cs="Calibri, Calibri"/>
          <w:color w:val="000000"/>
          <w:lang w:val="en-US"/>
        </w:rPr>
        <w:tab/>
        <w:t xml:space="preserve">Moderate Resolution Imaging </w:t>
      </w:r>
      <w:proofErr w:type="spellStart"/>
      <w:r w:rsidRPr="00362708">
        <w:rPr>
          <w:rFonts w:eastAsia="Calibri, Calibri" w:cs="Calibri, Calibri"/>
          <w:color w:val="000000"/>
          <w:lang w:val="en-US"/>
        </w:rPr>
        <w:t>Spectroradiometer</w:t>
      </w:r>
      <w:proofErr w:type="spellEnd"/>
      <w:r w:rsidRPr="00362708">
        <w:rPr>
          <w:rFonts w:eastAsia="Calibri, Calibri" w:cs="Calibri, Calibri"/>
          <w:color w:val="000000"/>
          <w:lang w:val="en-US"/>
        </w:rPr>
        <w:t xml:space="preserve"> (MODIS) </w:t>
      </w:r>
      <w:del w:id="59" w:author="William Fisher" w:date="2012-08-27T00:05:00Z">
        <w:r w:rsidRPr="00362708" w:rsidDel="0052270D">
          <w:rPr>
            <w:rFonts w:eastAsia="Calibri, Calibri" w:cs="Calibri, Calibri"/>
            <w:color w:val="000000"/>
            <w:lang w:val="en-US"/>
          </w:rPr>
          <w:delText>are being</w:delText>
        </w:r>
      </w:del>
      <w:ins w:id="60" w:author="William Fisher" w:date="2012-08-27T00:05:00Z">
        <w:r w:rsidR="0052270D">
          <w:rPr>
            <w:rFonts w:eastAsia="Calibri, Calibri" w:cs="Calibri, Calibri"/>
            <w:color w:val="000000"/>
            <w:lang w:val="en-US"/>
          </w:rPr>
          <w:t>is</w:t>
        </w:r>
      </w:ins>
      <w:r w:rsidRPr="00362708">
        <w:rPr>
          <w:rFonts w:eastAsia="Calibri, Calibri" w:cs="Calibri, Calibri"/>
          <w:color w:val="000000"/>
          <w:lang w:val="en-US"/>
        </w:rPr>
        <w:t xml:space="preserve"> used by the National Park Service (NPS), Alaska Region Inventory &amp; Monitoring (I&amp;M) Program and the University of Alaska-Geographic Information Network of Al</w:t>
      </w:r>
      <w:r w:rsidR="00362708" w:rsidRPr="00362708">
        <w:rPr>
          <w:rFonts w:eastAsia="Calibri, Calibri" w:cs="Calibri, Calibri"/>
          <w:color w:val="000000"/>
          <w:lang w:val="en-US"/>
        </w:rPr>
        <w:t>aska (GINA) to monitor and study</w:t>
      </w:r>
      <w:r w:rsidRPr="00362708">
        <w:rPr>
          <w:rFonts w:eastAsia="Calibri, Calibri" w:cs="Calibri, Calibri"/>
          <w:color w:val="000000"/>
          <w:lang w:val="en-US"/>
        </w:rPr>
        <w:t xml:space="preserve"> the </w:t>
      </w:r>
      <w:proofErr w:type="spellStart"/>
      <w:r w:rsidRPr="00362708">
        <w:rPr>
          <w:rFonts w:eastAsia="Calibri, Calibri" w:cs="Calibri, Calibri"/>
          <w:color w:val="000000"/>
          <w:lang w:val="en-US"/>
        </w:rPr>
        <w:t>interannual</w:t>
      </w:r>
      <w:proofErr w:type="spellEnd"/>
      <w:r w:rsidRPr="00362708">
        <w:rPr>
          <w:rFonts w:eastAsia="Calibri, Calibri" w:cs="Calibri, Calibri"/>
          <w:color w:val="000000"/>
          <w:lang w:val="en-US"/>
        </w:rPr>
        <w:t xml:space="preserve"> variability in growing season length, lake ice formation and breakup, and snow season across Alaska. MODIS-derived true color imagery, Normalized Difference Vegetation Index (NDVI) and snow products (2000-present) are now being acquired, processed, and distributed by GINA. This user manual </w:t>
      </w:r>
      <w:r w:rsidR="00362708" w:rsidRPr="00362708">
        <w:rPr>
          <w:rFonts w:eastAsia="Calibri, Calibri" w:cs="Calibri, Calibri"/>
          <w:color w:val="000000"/>
          <w:lang w:val="en-US"/>
        </w:rPr>
        <w:t>briefly introduce</w:t>
      </w:r>
      <w:ins w:id="61" w:author="William Fisher" w:date="2012-08-27T00:05:00Z">
        <w:r w:rsidR="0052270D">
          <w:rPr>
            <w:rFonts w:eastAsia="Calibri, Calibri" w:cs="Calibri, Calibri"/>
            <w:color w:val="000000"/>
            <w:lang w:val="en-US"/>
          </w:rPr>
          <w:t>s</w:t>
        </w:r>
      </w:ins>
      <w:r w:rsidR="00362708" w:rsidRPr="00362708">
        <w:rPr>
          <w:rFonts w:eastAsia="Calibri, Calibri" w:cs="Calibri, Calibri"/>
          <w:color w:val="000000"/>
          <w:lang w:val="en-US"/>
        </w:rPr>
        <w:t xml:space="preserve"> </w:t>
      </w:r>
      <w:r w:rsidRPr="00362708">
        <w:rPr>
          <w:rFonts w:eastAsia="Calibri, Calibri" w:cs="Calibri, Calibri"/>
          <w:color w:val="000000"/>
          <w:lang w:val="en-US"/>
        </w:rPr>
        <w:t>how to ac</w:t>
      </w:r>
      <w:r w:rsidR="00362708" w:rsidRPr="00362708">
        <w:rPr>
          <w:rFonts w:eastAsia="Calibri, Calibri" w:cs="Calibri, Calibri"/>
          <w:color w:val="000000"/>
          <w:lang w:val="en-US"/>
        </w:rPr>
        <w:t>q</w:t>
      </w:r>
      <w:r w:rsidRPr="00362708">
        <w:rPr>
          <w:rFonts w:eastAsia="Calibri, Calibri" w:cs="Calibri, Calibri"/>
          <w:color w:val="000000"/>
          <w:lang w:val="en-US"/>
        </w:rPr>
        <w:t>uire</w:t>
      </w:r>
      <w:r w:rsidR="00362708" w:rsidRPr="00362708">
        <w:rPr>
          <w:rFonts w:eastAsia="Calibri, Calibri" w:cs="Calibri, Calibri"/>
          <w:color w:val="000000"/>
          <w:lang w:val="en-US"/>
        </w:rPr>
        <w:t xml:space="preserve"> </w:t>
      </w:r>
      <w:r w:rsidRPr="00362708">
        <w:rPr>
          <w:rFonts w:eastAsia="Calibri, Calibri" w:cs="Calibri, Calibri"/>
          <w:color w:val="000000"/>
          <w:lang w:val="en-US"/>
        </w:rPr>
        <w:t>the standardized MODIS products obtained from existing archive</w:t>
      </w:r>
      <w:r w:rsidR="00362708" w:rsidRPr="00362708">
        <w:rPr>
          <w:rFonts w:eastAsia="Calibri, Calibri" w:cs="Calibri, Calibri"/>
          <w:color w:val="000000"/>
          <w:lang w:val="en-US"/>
        </w:rPr>
        <w:t xml:space="preserve">s at the USGS-EROS Data Center </w:t>
      </w:r>
      <w:r w:rsidRPr="00362708">
        <w:rPr>
          <w:rFonts w:eastAsia="Calibri, Calibri" w:cs="Calibri, Calibri"/>
          <w:color w:val="000000"/>
          <w:lang w:val="en-US"/>
        </w:rPr>
        <w:t>as well as how t</w:t>
      </w:r>
      <w:r w:rsidR="00362708" w:rsidRPr="00362708">
        <w:rPr>
          <w:rFonts w:eastAsia="Calibri, Calibri" w:cs="Calibri, Calibri"/>
          <w:color w:val="000000"/>
          <w:lang w:val="en-US"/>
        </w:rPr>
        <w:t>o deliver the processed results.</w:t>
      </w:r>
      <w:r w:rsidR="00362708">
        <w:rPr>
          <w:rFonts w:eastAsia="Calibri, Calibri" w:cs="Calibri, Calibri"/>
          <w:color w:val="000000"/>
          <w:lang w:val="en-US"/>
        </w:rPr>
        <w:t xml:space="preserve"> It describes</w:t>
      </w:r>
      <w:r w:rsidR="00362708" w:rsidRPr="00362708">
        <w:rPr>
          <w:rFonts w:eastAsia="Calibri, Calibri" w:cs="Calibri, Calibri"/>
          <w:color w:val="000000"/>
          <w:lang w:val="en-US"/>
        </w:rPr>
        <w:t xml:space="preserve"> in detail the data process algorithm and its usage.  </w:t>
      </w:r>
    </w:p>
    <w:p w14:paraId="5B61572F" w14:textId="77777777" w:rsidR="00593FCF" w:rsidRPr="00362708" w:rsidRDefault="00593FCF">
      <w:pPr>
        <w:pStyle w:val="Standard"/>
        <w:autoSpaceDE w:val="0"/>
        <w:jc w:val="both"/>
        <w:rPr>
          <w:lang w:val="en-US"/>
        </w:rPr>
      </w:pPr>
    </w:p>
    <w:p w14:paraId="405A951E" w14:textId="760ECA98" w:rsidR="00593FCF" w:rsidRPr="00362708" w:rsidRDefault="00035E18">
      <w:pPr>
        <w:pStyle w:val="Standard"/>
        <w:autoSpaceDE w:val="0"/>
        <w:jc w:val="both"/>
        <w:rPr>
          <w:lang w:val="en-US"/>
        </w:rPr>
      </w:pPr>
      <w:r w:rsidRPr="00362708">
        <w:rPr>
          <w:rFonts w:eastAsia="Calibri, Calibri" w:cs="Calibri, Calibri"/>
          <w:color w:val="000000"/>
          <w:lang w:val="en-US"/>
        </w:rPr>
        <w:t xml:space="preserve">MODIS </w:t>
      </w:r>
      <w:ins w:id="62" w:author="William Fisher" w:date="2012-08-27T00:14:00Z">
        <w:r w:rsidR="00881516" w:rsidRPr="00362708">
          <w:rPr>
            <w:rFonts w:eastAsia="Calibri, Calibri" w:cs="Calibri, Calibri"/>
            <w:color w:val="000000"/>
            <w:lang w:val="en-US"/>
          </w:rPr>
          <w:t xml:space="preserve">7-day composite </w:t>
        </w:r>
      </w:ins>
      <w:r w:rsidRPr="00362708">
        <w:rPr>
          <w:rFonts w:eastAsia="Calibri, Calibri" w:cs="Calibri, Calibri"/>
          <w:color w:val="000000"/>
          <w:lang w:val="en-US"/>
        </w:rPr>
        <w:t xml:space="preserve">NDVI data are </w:t>
      </w:r>
      <w:del w:id="63" w:author="William Fisher" w:date="2012-08-27T00:08:00Z">
        <w:r w:rsidRPr="00362708" w:rsidDel="0052270D">
          <w:rPr>
            <w:rFonts w:eastAsia="Calibri, Calibri" w:cs="Calibri, Calibri"/>
            <w:color w:val="000000"/>
            <w:lang w:val="en-US"/>
          </w:rPr>
          <w:delText>acquired</w:delText>
        </w:r>
        <w:r w:rsidR="000F7476" w:rsidRPr="00362708" w:rsidDel="0052270D">
          <w:rPr>
            <w:rFonts w:eastAsia="Calibri, Calibri" w:cs="Calibri, Calibri"/>
            <w:color w:val="000000"/>
            <w:lang w:val="en-US"/>
          </w:rPr>
          <w:delText xml:space="preserve"> </w:delText>
        </w:r>
      </w:del>
      <w:ins w:id="64" w:author="William Fisher" w:date="2012-08-27T00:08:00Z">
        <w:r w:rsidR="0052270D">
          <w:rPr>
            <w:rFonts w:eastAsia="Calibri, Calibri" w:cs="Calibri, Calibri"/>
            <w:color w:val="000000"/>
            <w:lang w:val="en-US"/>
          </w:rPr>
          <w:t>downloaded</w:t>
        </w:r>
        <w:r w:rsidR="0052270D" w:rsidRPr="00362708">
          <w:rPr>
            <w:rFonts w:eastAsia="Calibri, Calibri" w:cs="Calibri, Calibri"/>
            <w:color w:val="000000"/>
            <w:lang w:val="en-US"/>
          </w:rPr>
          <w:t xml:space="preserve"> </w:t>
        </w:r>
      </w:ins>
      <w:r w:rsidR="000F7476" w:rsidRPr="00362708">
        <w:rPr>
          <w:rFonts w:eastAsia="Calibri, Calibri" w:cs="Calibri, Calibri"/>
          <w:color w:val="000000"/>
          <w:lang w:val="en-US"/>
        </w:rPr>
        <w:t>from the USGS-EROS Data Center (</w:t>
      </w:r>
      <w:del w:id="65" w:author="William Fisher" w:date="2012-08-27T00:09:00Z">
        <w:r w:rsidR="000F7476" w:rsidRPr="00362708" w:rsidDel="0052270D">
          <w:rPr>
            <w:rFonts w:eastAsia="Calibri, Calibri" w:cs="Calibri, Calibri"/>
            <w:color w:val="000000"/>
            <w:lang w:val="en-US"/>
          </w:rPr>
          <w:delText>downloadable</w:delText>
        </w:r>
      </w:del>
      <w:del w:id="66" w:author="William Fisher" w:date="2012-08-27T00:08:00Z">
        <w:r w:rsidR="000F7476" w:rsidRPr="00362708" w:rsidDel="0052270D">
          <w:rPr>
            <w:rFonts w:eastAsia="Calibri, Calibri" w:cs="Calibri, Calibri"/>
            <w:color w:val="000000"/>
            <w:lang w:val="en-US"/>
          </w:rPr>
          <w:delText xml:space="preserve"> </w:delText>
        </w:r>
      </w:del>
      <w:del w:id="67" w:author="William Fisher" w:date="2012-08-27T00:09:00Z">
        <w:r w:rsidR="000F7476" w:rsidRPr="00362708" w:rsidDel="0052270D">
          <w:rPr>
            <w:rFonts w:eastAsia="Calibri, Calibri" w:cs="Calibri, Calibri"/>
            <w:color w:val="000000"/>
            <w:lang w:val="en-US"/>
          </w:rPr>
          <w:delText xml:space="preserve">from: </w:delText>
        </w:r>
        <w:r w:rsidR="000F7476" w:rsidRPr="00362708" w:rsidDel="0052270D">
          <w:rPr>
            <w:lang w:val="en-US"/>
          </w:rPr>
          <w:br/>
        </w:r>
      </w:del>
      <w:del w:id="68" w:author="William Fisher" w:date="2012-08-27T00:10:00Z">
        <w:r w:rsidR="00540604" w:rsidDel="0052270D">
          <w:fldChar w:fldCharType="begin"/>
        </w:r>
        <w:r w:rsidR="00540604" w:rsidDel="0052270D">
          <w:delInstrText xml:space="preserve"> HYPERLINK "http://dds.cr.usgs.gov/emodis/Alaska/historical/TERRA/" \t "_blank" </w:delInstrText>
        </w:r>
        <w:r w:rsidR="00540604" w:rsidDel="0052270D">
          <w:fldChar w:fldCharType="separate"/>
        </w:r>
        <w:r w:rsidR="000F7476" w:rsidRPr="00362708" w:rsidDel="0052270D">
          <w:rPr>
            <w:rStyle w:val="Hyperlink"/>
            <w:rFonts w:ascii="Arial" w:hAnsi="Arial" w:cs="Arial"/>
            <w:sz w:val="20"/>
            <w:szCs w:val="20"/>
            <w:lang w:val="en-US"/>
          </w:rPr>
          <w:delText>http://dds.cr.usgs.gov/emodis/Alaska/historical/TERRA/</w:delText>
        </w:r>
        <w:r w:rsidR="00540604" w:rsidDel="0052270D">
          <w:rPr>
            <w:rStyle w:val="Hyperlink"/>
            <w:rFonts w:ascii="Arial" w:hAnsi="Arial" w:cs="Arial"/>
            <w:sz w:val="20"/>
            <w:szCs w:val="20"/>
            <w:lang w:val="en-US"/>
          </w:rPr>
          <w:fldChar w:fldCharType="end"/>
        </w:r>
        <w:r w:rsidR="000F7476" w:rsidRPr="00362708" w:rsidDel="0052270D">
          <w:rPr>
            <w:lang w:val="en-US"/>
          </w:rPr>
          <w:delText>).</w:delText>
        </w:r>
        <w:r w:rsidR="000F7476" w:rsidRPr="00362708" w:rsidDel="0052270D">
          <w:rPr>
            <w:rFonts w:eastAsia="Calibri, Calibri" w:cs="Calibri, Calibri"/>
            <w:color w:val="000000"/>
            <w:lang w:val="en-US"/>
          </w:rPr>
          <w:delText xml:space="preserve"> </w:delText>
        </w:r>
      </w:del>
      <w:ins w:id="69" w:author="William Fisher" w:date="2012-08-27T00:10:00Z">
        <w:r w:rsidR="0052270D">
          <w:fldChar w:fldCharType="begin"/>
        </w:r>
        <w:r w:rsidR="0052270D">
          <w:instrText xml:space="preserve"> HYPERLINK "http://dds.cr.usgs.gov/emodis/Alaska/historical/TERRA/" \t "_blank" </w:instrText>
        </w:r>
        <w:r w:rsidR="0052270D">
          <w:fldChar w:fldCharType="separate"/>
        </w:r>
        <w:r w:rsidR="0052270D" w:rsidRPr="00362708">
          <w:rPr>
            <w:rStyle w:val="Hyperlink"/>
            <w:rFonts w:ascii="Arial" w:hAnsi="Arial" w:cs="Arial"/>
            <w:sz w:val="20"/>
            <w:szCs w:val="20"/>
            <w:lang w:val="en-US"/>
          </w:rPr>
          <w:t>http://dds.cr.usgs.gov/emodis/Alaska/historical/TERRA/</w:t>
        </w:r>
        <w:r w:rsidR="0052270D">
          <w:rPr>
            <w:rStyle w:val="Hyperlink"/>
            <w:rFonts w:ascii="Arial" w:hAnsi="Arial" w:cs="Arial"/>
            <w:sz w:val="20"/>
            <w:szCs w:val="20"/>
            <w:lang w:val="en-US"/>
          </w:rPr>
          <w:fldChar w:fldCharType="end"/>
        </w:r>
        <w:r w:rsidR="0052270D" w:rsidRPr="00362708">
          <w:rPr>
            <w:lang w:val="en-US"/>
          </w:rPr>
          <w:t>)</w:t>
        </w:r>
      </w:ins>
      <w:del w:id="70" w:author="William Fisher" w:date="2012-08-27T00:07:00Z">
        <w:r w:rsidRPr="00362708" w:rsidDel="0052270D">
          <w:rPr>
            <w:rFonts w:eastAsia="Calibri, Calibri" w:cs="Calibri, Calibri"/>
            <w:color w:val="000000"/>
            <w:lang w:val="en-US"/>
          </w:rPr>
          <w:delText xml:space="preserve">They are 7-day composite NDVI data. </w:delText>
        </w:r>
      </w:del>
      <w:del w:id="71" w:author="William Fisher" w:date="2012-08-27T00:10:00Z">
        <w:r w:rsidR="00FF3BB6" w:rsidDel="0052270D">
          <w:rPr>
            <w:rFonts w:eastAsia="Calibri, Calibri" w:cs="Calibri, Calibri"/>
            <w:color w:val="000000"/>
            <w:lang w:val="en-US"/>
          </w:rPr>
          <w:delText>Y</w:delText>
        </w:r>
      </w:del>
      <w:del w:id="72" w:author="William Fisher" w:date="2012-08-27T00:15:00Z">
        <w:r w:rsidR="00FF3BB6" w:rsidDel="00881516">
          <w:rPr>
            <w:rFonts w:eastAsia="Calibri, Calibri" w:cs="Calibri, Calibri"/>
            <w:color w:val="000000"/>
            <w:lang w:val="en-US"/>
          </w:rPr>
          <w:delText xml:space="preserve">early </w:delText>
        </w:r>
        <w:r w:rsidRPr="00362708" w:rsidDel="00881516">
          <w:rPr>
            <w:rFonts w:eastAsia="Calibri, Calibri" w:cs="Calibri, Calibri"/>
            <w:color w:val="000000"/>
            <w:lang w:val="en-US"/>
          </w:rPr>
          <w:delText>NDVI metrics</w:delText>
        </w:r>
      </w:del>
      <w:ins w:id="73" w:author="William Fisher" w:date="2012-08-27T00:10:00Z">
        <w:r w:rsidR="0052270D">
          <w:rPr>
            <w:rFonts w:eastAsia="Calibri, Calibri" w:cs="Calibri, Calibri"/>
            <w:color w:val="000000"/>
            <w:lang w:val="en-US"/>
          </w:rPr>
          <w:t>.</w:t>
        </w:r>
      </w:ins>
      <w:del w:id="74" w:author="William Fisher" w:date="2012-08-27T00:10:00Z">
        <w:r w:rsidRPr="00362708" w:rsidDel="0052270D">
          <w:rPr>
            <w:rFonts w:eastAsia="Calibri, Calibri" w:cs="Calibri, Calibri"/>
            <w:color w:val="000000"/>
            <w:lang w:val="en-US"/>
          </w:rPr>
          <w:delText xml:space="preserve"> are calculated.</w:delText>
        </w:r>
      </w:del>
      <w:r w:rsidRPr="00362708">
        <w:rPr>
          <w:rFonts w:eastAsia="Calibri, Calibri" w:cs="Calibri, Calibri"/>
          <w:color w:val="000000"/>
          <w:lang w:val="en-US"/>
        </w:rPr>
        <w:t xml:space="preserve"> The NDVI color image</w:t>
      </w:r>
      <w:r w:rsidR="00FF3BB6">
        <w:rPr>
          <w:rFonts w:eastAsia="Calibri, Calibri" w:cs="Calibri, Calibri"/>
          <w:color w:val="000000"/>
          <w:lang w:val="en-US"/>
        </w:rPr>
        <w:t>ry and</w:t>
      </w:r>
      <w:r w:rsidRPr="00362708">
        <w:rPr>
          <w:rFonts w:eastAsia="Calibri, Calibri" w:cs="Calibri, Calibri"/>
          <w:color w:val="000000"/>
          <w:lang w:val="en-US"/>
        </w:rPr>
        <w:t xml:space="preserve"> NDVI metrics image</w:t>
      </w:r>
      <w:r w:rsidR="00FF3BB6">
        <w:rPr>
          <w:rFonts w:eastAsia="Calibri, Calibri" w:cs="Calibri, Calibri"/>
          <w:color w:val="000000"/>
          <w:lang w:val="en-US"/>
        </w:rPr>
        <w:t>ry</w:t>
      </w:r>
      <w:r w:rsidRPr="00362708">
        <w:rPr>
          <w:rFonts w:eastAsia="Calibri, Calibri" w:cs="Calibri, Calibri"/>
          <w:color w:val="000000"/>
          <w:lang w:val="en-US"/>
        </w:rPr>
        <w:t xml:space="preserve"> are </w:t>
      </w:r>
      <w:del w:id="75" w:author="William Fisher" w:date="2012-08-27T00:12:00Z">
        <w:r w:rsidRPr="00362708" w:rsidDel="00881516">
          <w:rPr>
            <w:rFonts w:eastAsia="Calibri, Calibri" w:cs="Calibri, Calibri"/>
            <w:color w:val="000000"/>
            <w:lang w:val="en-US"/>
          </w:rPr>
          <w:delText>de</w:delText>
        </w:r>
        <w:r w:rsidR="00FF3BB6" w:rsidDel="00881516">
          <w:rPr>
            <w:rFonts w:eastAsia="Calibri, Calibri" w:cs="Calibri, Calibri"/>
            <w:color w:val="000000"/>
            <w:lang w:val="en-US"/>
          </w:rPr>
          <w:delText xml:space="preserve">livered </w:delText>
        </w:r>
      </w:del>
      <w:ins w:id="76" w:author="William Fisher" w:date="2012-08-27T00:12:00Z">
        <w:r w:rsidR="00881516">
          <w:rPr>
            <w:rFonts w:eastAsia="Calibri, Calibri" w:cs="Calibri, Calibri"/>
            <w:color w:val="000000"/>
            <w:lang w:val="en-US"/>
          </w:rPr>
          <w:t xml:space="preserve">accessible </w:t>
        </w:r>
      </w:ins>
      <w:r w:rsidR="00FF3BB6">
        <w:rPr>
          <w:rFonts w:eastAsia="Calibri, Calibri" w:cs="Calibri, Calibri"/>
          <w:color w:val="000000"/>
          <w:lang w:val="en-US"/>
        </w:rPr>
        <w:t xml:space="preserve">through WMS. </w:t>
      </w:r>
      <w:del w:id="77" w:author="jiang" w:date="2012-10-19T11:38:00Z">
        <w:r w:rsidR="00FF3BB6" w:rsidDel="00B46F82">
          <w:rPr>
            <w:rFonts w:eastAsia="Calibri, Calibri" w:cs="Calibri, Calibri"/>
            <w:color w:val="000000"/>
            <w:lang w:val="en-US"/>
          </w:rPr>
          <w:delText xml:space="preserve">MODIS snow </w:delText>
        </w:r>
        <w:r w:rsidRPr="00362708" w:rsidDel="00B46F82">
          <w:rPr>
            <w:rFonts w:eastAsia="Calibri, Calibri" w:cs="Calibri, Calibri"/>
            <w:color w:val="000000"/>
            <w:lang w:val="en-US"/>
          </w:rPr>
          <w:delText>are</w:delText>
        </w:r>
      </w:del>
      <w:ins w:id="78" w:author="William Fisher" w:date="2012-08-26T23:45:00Z">
        <w:del w:id="79" w:author="jiang" w:date="2012-10-19T11:38:00Z">
          <w:r w:rsidR="00540604" w:rsidDel="00B46F82">
            <w:rPr>
              <w:rFonts w:eastAsia="Calibri, Calibri" w:cs="Calibri, Calibri"/>
              <w:color w:val="000000"/>
              <w:lang w:val="en-US"/>
            </w:rPr>
            <w:delText>snow</w:delText>
          </w:r>
        </w:del>
      </w:ins>
      <w:ins w:id="80" w:author="William Fisher" w:date="2012-08-27T00:12:00Z">
        <w:del w:id="81" w:author="jiang" w:date="2012-10-19T11:38:00Z">
          <w:r w:rsidR="00881516" w:rsidDel="00B46F82">
            <w:rPr>
              <w:rFonts w:eastAsia="Calibri, Calibri" w:cs="Calibri, Calibri"/>
              <w:color w:val="000000"/>
              <w:lang w:val="en-US"/>
            </w:rPr>
            <w:delText xml:space="preserve"> data</w:delText>
          </w:r>
        </w:del>
      </w:ins>
      <w:ins w:id="82" w:author="William Fisher" w:date="2012-08-26T23:45:00Z">
        <w:del w:id="83" w:author="jiang" w:date="2012-10-19T11:38:00Z">
          <w:r w:rsidR="00540604" w:rsidDel="00B46F82">
            <w:rPr>
              <w:rFonts w:eastAsia="Calibri, Calibri" w:cs="Calibri, Calibri"/>
              <w:color w:val="000000"/>
              <w:lang w:val="en-US"/>
            </w:rPr>
            <w:delText xml:space="preserve"> </w:delText>
          </w:r>
          <w:r w:rsidR="00540604" w:rsidRPr="00362708" w:rsidDel="00B46F82">
            <w:rPr>
              <w:rFonts w:eastAsia="Calibri, Calibri" w:cs="Calibri, Calibri"/>
              <w:color w:val="000000"/>
              <w:lang w:val="en-US"/>
            </w:rPr>
            <w:delText>is</w:delText>
          </w:r>
        </w:del>
      </w:ins>
      <w:del w:id="84" w:author="jiang" w:date="2012-10-19T11:38:00Z">
        <w:r w:rsidRPr="00362708" w:rsidDel="00B46F82">
          <w:rPr>
            <w:rFonts w:eastAsia="Calibri, Calibri" w:cs="Calibri, Calibri"/>
            <w:color w:val="000000"/>
            <w:lang w:val="en-US"/>
          </w:rPr>
          <w:delText xml:space="preserve"> acquired </w:delText>
        </w:r>
      </w:del>
      <w:ins w:id="85" w:author="William Fisher" w:date="2012-08-27T00:10:00Z">
        <w:del w:id="86" w:author="jiang" w:date="2012-10-19T11:38:00Z">
          <w:r w:rsidR="0052270D" w:rsidDel="00B46F82">
            <w:rPr>
              <w:rFonts w:eastAsia="Calibri, Calibri" w:cs="Calibri, Calibri"/>
              <w:color w:val="000000"/>
              <w:lang w:val="en-US"/>
            </w:rPr>
            <w:delText>downloaded</w:delText>
          </w:r>
          <w:r w:rsidR="0052270D" w:rsidRPr="00362708" w:rsidDel="00B46F82">
            <w:rPr>
              <w:rFonts w:eastAsia="Calibri, Calibri" w:cs="Calibri, Calibri"/>
              <w:color w:val="000000"/>
              <w:lang w:val="en-US"/>
            </w:rPr>
            <w:delText xml:space="preserve"> </w:delText>
          </w:r>
        </w:del>
      </w:ins>
      <w:del w:id="87" w:author="jiang" w:date="2012-10-19T11:38:00Z">
        <w:r w:rsidRPr="00362708" w:rsidDel="00B46F82">
          <w:rPr>
            <w:rFonts w:eastAsia="Calibri, Calibri" w:cs="Calibri, Calibri"/>
            <w:color w:val="000000"/>
            <w:lang w:val="en-US"/>
          </w:rPr>
          <w:delText xml:space="preserve">from </w:delText>
        </w:r>
        <w:r w:rsidR="00FF3BB6" w:rsidDel="00B46F82">
          <w:rPr>
            <w:rFonts w:eastAsia="Calibri, Calibri" w:cs="Calibri, Calibri"/>
            <w:color w:val="000000"/>
            <w:lang w:val="en-US"/>
          </w:rPr>
          <w:delText xml:space="preserve">the </w:delText>
        </w:r>
        <w:r w:rsidRPr="00362708" w:rsidDel="00B46F82">
          <w:rPr>
            <w:rFonts w:eastAsia="Calibri, Calibri" w:cs="Calibri, Calibri"/>
            <w:color w:val="000000"/>
            <w:lang w:val="en-US"/>
          </w:rPr>
          <w:delText>NESDIS (</w:delText>
        </w:r>
        <w:r w:rsidRPr="00362708" w:rsidDel="00B46F82">
          <w:rPr>
            <w:rFonts w:eastAsia="Times New Roman" w:cs="Times New Roman"/>
            <w:color w:val="000000"/>
            <w:lang w:val="en-US"/>
          </w:rPr>
          <w:delText>downloadable from: NSIDC (</w:delText>
        </w:r>
        <w:r w:rsidR="00FE1D6B" w:rsidDel="00B46F82">
          <w:fldChar w:fldCharType="begin"/>
        </w:r>
        <w:r w:rsidR="00FE1D6B" w:rsidDel="00B46F82">
          <w:delInstrText xml:space="preserve"> HYPERLINK "http://nsidc.org/data/modis/" </w:delInstrText>
        </w:r>
        <w:r w:rsidR="00FE1D6B" w:rsidDel="00B46F82">
          <w:fldChar w:fldCharType="separate"/>
        </w:r>
        <w:r w:rsidRPr="00362708" w:rsidDel="00B46F82">
          <w:rPr>
            <w:rFonts w:eastAsia="Times New Roman" w:cs="Times New Roman"/>
            <w:color w:val="0000FF"/>
            <w:u w:val="single"/>
            <w:lang w:val="en-US"/>
          </w:rPr>
          <w:delText>http://nsidc.org/data/modis/</w:delText>
        </w:r>
        <w:r w:rsidR="00FE1D6B" w:rsidDel="00B46F82">
          <w:rPr>
            <w:rFonts w:eastAsia="Times New Roman" w:cs="Times New Roman"/>
            <w:color w:val="0000FF"/>
            <w:u w:val="single"/>
            <w:lang w:val="en-US"/>
          </w:rPr>
          <w:fldChar w:fldCharType="end"/>
        </w:r>
        <w:r w:rsidRPr="00362708" w:rsidDel="00B46F82">
          <w:rPr>
            <w:rFonts w:eastAsia="Times New Roman" w:cs="Times New Roman"/>
            <w:color w:val="000000"/>
            <w:lang w:val="en-US"/>
          </w:rPr>
          <w:delText>). Snow Data include</w:delText>
        </w:r>
      </w:del>
      <w:ins w:id="88" w:author="William Fisher" w:date="2012-08-27T00:11:00Z">
        <w:del w:id="89" w:author="jiang" w:date="2012-10-19T11:38:00Z">
          <w:r w:rsidR="00881516" w:rsidDel="00B46F82">
            <w:rPr>
              <w:rFonts w:eastAsia="Times New Roman" w:cs="Times New Roman"/>
              <w:color w:val="000000"/>
              <w:lang w:val="en-US"/>
            </w:rPr>
            <w:delText>s</w:delText>
          </w:r>
        </w:del>
      </w:ins>
      <w:del w:id="90" w:author="jiang" w:date="2012-10-19T11:38:00Z">
        <w:r w:rsidRPr="00362708" w:rsidDel="00B46F82">
          <w:rPr>
            <w:rFonts w:eastAsia="Times New Roman" w:cs="Times New Roman"/>
            <w:color w:val="000000"/>
            <w:lang w:val="en-US"/>
          </w:rPr>
          <w:delText xml:space="preserve"> daily and 8-day composite snow cover, fraction, albedo, and </w:delText>
        </w:r>
        <w:r w:rsidR="00362708" w:rsidRPr="00362708" w:rsidDel="00B46F82">
          <w:rPr>
            <w:rFonts w:eastAsia="Times New Roman" w:cs="Times New Roman"/>
            <w:color w:val="000000"/>
            <w:lang w:val="en-US"/>
          </w:rPr>
          <w:delText>quality</w:delText>
        </w:r>
        <w:r w:rsidRPr="00362708" w:rsidDel="00B46F82">
          <w:rPr>
            <w:rFonts w:eastAsia="Times New Roman" w:cs="Times New Roman"/>
            <w:color w:val="000000"/>
            <w:lang w:val="en-US"/>
          </w:rPr>
          <w:delText>. Daily</w:delText>
        </w:r>
        <w:r w:rsidR="003D3222" w:rsidDel="00B46F82">
          <w:rPr>
            <w:rFonts w:eastAsia="Times New Roman" w:cs="Times New Roman"/>
            <w:color w:val="000000"/>
            <w:lang w:val="en-US"/>
          </w:rPr>
          <w:delText xml:space="preserve"> snow cover data are used to de</w:delText>
        </w:r>
        <w:r w:rsidRPr="00362708" w:rsidDel="00B46F82">
          <w:rPr>
            <w:rFonts w:eastAsia="Times New Roman" w:cs="Times New Roman"/>
            <w:color w:val="000000"/>
            <w:lang w:val="en-US"/>
          </w:rPr>
          <w:delText xml:space="preserve">rive the </w:delText>
        </w:r>
        <w:r w:rsidR="00FF3BB6" w:rsidDel="00B46F82">
          <w:rPr>
            <w:rFonts w:eastAsia="Times New Roman" w:cs="Times New Roman"/>
            <w:color w:val="000000"/>
            <w:lang w:val="en-US"/>
          </w:rPr>
          <w:delText xml:space="preserve">yearly </w:delText>
        </w:r>
        <w:r w:rsidRPr="00362708" w:rsidDel="00B46F82">
          <w:rPr>
            <w:rFonts w:eastAsia="Times New Roman" w:cs="Times New Roman"/>
            <w:color w:val="000000"/>
            <w:lang w:val="en-US"/>
          </w:rPr>
          <w:delText>sno</w:delText>
        </w:r>
        <w:r w:rsidR="003D3222" w:rsidDel="00B46F82">
          <w:rPr>
            <w:rFonts w:eastAsia="Times New Roman" w:cs="Times New Roman"/>
            <w:color w:val="000000"/>
            <w:lang w:val="en-US"/>
          </w:rPr>
          <w:delText xml:space="preserve">w metrics. </w:delText>
        </w:r>
      </w:del>
      <w:ins w:id="91" w:author="William Fisher" w:date="2012-08-27T00:11:00Z">
        <w:del w:id="92" w:author="jiang" w:date="2012-10-19T11:38:00Z">
          <w:r w:rsidR="00881516" w:rsidDel="00B46F82">
            <w:rPr>
              <w:rFonts w:eastAsia="Times New Roman" w:cs="Times New Roman"/>
              <w:color w:val="000000"/>
              <w:lang w:val="en-US"/>
            </w:rPr>
            <w:delText xml:space="preserve">The </w:delText>
          </w:r>
        </w:del>
      </w:ins>
      <w:del w:id="93" w:author="jiang" w:date="2012-10-19T11:38:00Z">
        <w:r w:rsidR="003D3222" w:rsidDel="00B46F82">
          <w:rPr>
            <w:rFonts w:eastAsia="Times New Roman" w:cs="Times New Roman"/>
            <w:color w:val="000000"/>
            <w:lang w:val="en-US"/>
          </w:rPr>
          <w:delText>8-day maximum extent</w:delText>
        </w:r>
        <w:r w:rsidR="00FF3BB6" w:rsidDel="00B46F82">
          <w:rPr>
            <w:rFonts w:eastAsia="Times New Roman" w:cs="Times New Roman"/>
            <w:color w:val="000000"/>
            <w:lang w:val="en-US"/>
          </w:rPr>
          <w:delText xml:space="preserve"> snow cover</w:delText>
        </w:r>
      </w:del>
      <w:del w:id="94" w:author="jiang" w:date="2012-09-20T12:10:00Z">
        <w:r w:rsidR="00FF3BB6" w:rsidDel="00384881">
          <w:rPr>
            <w:rFonts w:eastAsia="Times New Roman" w:cs="Times New Roman"/>
            <w:color w:val="000000"/>
            <w:lang w:val="en-US"/>
          </w:rPr>
          <w:delText xml:space="preserve"> </w:delText>
        </w:r>
        <w:r w:rsidRPr="00362708" w:rsidDel="00384881">
          <w:rPr>
            <w:rFonts w:eastAsia="Times New Roman" w:cs="Times New Roman"/>
            <w:color w:val="000000"/>
            <w:lang w:val="en-US"/>
          </w:rPr>
          <w:delText>and y</w:delText>
        </w:r>
        <w:r w:rsidR="00FF3BB6" w:rsidDel="00384881">
          <w:rPr>
            <w:rFonts w:eastAsia="Times New Roman" w:cs="Times New Roman"/>
            <w:color w:val="000000"/>
            <w:lang w:val="en-US"/>
          </w:rPr>
          <w:delText>early snow metrics are</w:delText>
        </w:r>
      </w:del>
      <w:del w:id="95" w:author="jiang" w:date="2012-10-19T11:38:00Z">
        <w:r w:rsidR="00FF3BB6" w:rsidDel="00B46F82">
          <w:rPr>
            <w:rFonts w:eastAsia="Times New Roman" w:cs="Times New Roman"/>
            <w:color w:val="000000"/>
            <w:lang w:val="en-US"/>
          </w:rPr>
          <w:delText xml:space="preserve"> accessible</w:delText>
        </w:r>
        <w:r w:rsidRPr="00362708" w:rsidDel="00B46F82">
          <w:rPr>
            <w:rFonts w:eastAsia="Times New Roman" w:cs="Times New Roman"/>
            <w:color w:val="000000"/>
            <w:lang w:val="en-US"/>
          </w:rPr>
          <w:delText xml:space="preserve"> through WCS.</w:delText>
        </w:r>
      </w:del>
    </w:p>
    <w:p w14:paraId="6E178114" w14:textId="77777777" w:rsidR="00593FCF" w:rsidRPr="00362708" w:rsidRDefault="00035E18">
      <w:pPr>
        <w:pStyle w:val="Standard"/>
        <w:autoSpaceDE w:val="0"/>
        <w:jc w:val="both"/>
        <w:rPr>
          <w:lang w:val="en-US"/>
        </w:rPr>
      </w:pPr>
      <w:r w:rsidRPr="00362708">
        <w:rPr>
          <w:rFonts w:eastAsia="Times New Roman" w:cs="Times New Roman"/>
          <w:color w:val="000000"/>
          <w:lang w:val="en-US"/>
        </w:rPr>
        <w:t xml:space="preserve"> </w:t>
      </w:r>
    </w:p>
    <w:p w14:paraId="16BFCCA9" w14:textId="77777777" w:rsidR="00593FCF" w:rsidRPr="00362708" w:rsidRDefault="00593FCF">
      <w:pPr>
        <w:pStyle w:val="Standard"/>
        <w:autoSpaceDE w:val="0"/>
        <w:jc w:val="both"/>
        <w:rPr>
          <w:lang w:val="en-US"/>
        </w:rPr>
      </w:pPr>
    </w:p>
    <w:p w14:paraId="571B348D" w14:textId="77777777" w:rsidR="00593FCF" w:rsidRPr="00362708" w:rsidRDefault="00035E18">
      <w:pPr>
        <w:pStyle w:val="Standard"/>
        <w:autoSpaceDE w:val="0"/>
        <w:jc w:val="both"/>
        <w:rPr>
          <w:b/>
          <w:lang w:val="en-US"/>
        </w:rPr>
      </w:pPr>
      <w:r w:rsidRPr="00362708">
        <w:rPr>
          <w:rFonts w:eastAsia="Calibri, Calibri" w:cs="Calibri, Calibri"/>
          <w:b/>
          <w:color w:val="000000"/>
          <w:lang w:val="en-US"/>
        </w:rPr>
        <w:t>2. NDVI product and Metrics</w:t>
      </w:r>
    </w:p>
    <w:p w14:paraId="49BBF82A" w14:textId="77777777" w:rsidR="00593FCF" w:rsidRPr="00362708" w:rsidRDefault="00593FCF">
      <w:pPr>
        <w:pStyle w:val="Standard"/>
        <w:autoSpaceDE w:val="0"/>
        <w:jc w:val="both"/>
        <w:rPr>
          <w:lang w:val="en-US"/>
        </w:rPr>
      </w:pPr>
    </w:p>
    <w:p w14:paraId="4B2C2F29" w14:textId="77777777" w:rsidR="00593FCF" w:rsidRPr="00362708" w:rsidRDefault="00035E18">
      <w:pPr>
        <w:pStyle w:val="Standard"/>
        <w:autoSpaceDE w:val="0"/>
        <w:jc w:val="both"/>
        <w:rPr>
          <w:lang w:val="en-US"/>
        </w:rPr>
      </w:pPr>
      <w:r w:rsidRPr="00362708">
        <w:rPr>
          <w:rFonts w:eastAsia="Calibri, Calibri" w:cs="Calibri, Calibri"/>
          <w:color w:val="000000"/>
          <w:lang w:val="en-US"/>
        </w:rPr>
        <w:tab/>
      </w:r>
    </w:p>
    <w:p w14:paraId="791A11CE" w14:textId="44C36BA0" w:rsidR="00593FCF" w:rsidRPr="00362708" w:rsidRDefault="00035E18">
      <w:pPr>
        <w:pStyle w:val="Standard"/>
        <w:autoSpaceDE w:val="0"/>
        <w:jc w:val="both"/>
        <w:rPr>
          <w:lang w:val="en-US"/>
        </w:rPr>
      </w:pPr>
      <w:r w:rsidRPr="00362708">
        <w:rPr>
          <w:rFonts w:eastAsia="Calibri, Calibri" w:cs="Calibri, Calibri"/>
          <w:color w:val="000000"/>
          <w:lang w:val="en-US"/>
        </w:rPr>
        <w:tab/>
      </w:r>
      <w:r w:rsidR="00FF3BB6">
        <w:rPr>
          <w:rFonts w:eastAsia="Calibri, Calibri" w:cs="Calibri, Calibri"/>
          <w:color w:val="000000"/>
          <w:lang w:val="en-US"/>
        </w:rPr>
        <w:t xml:space="preserve">The </w:t>
      </w:r>
      <w:r w:rsidRPr="00362708">
        <w:rPr>
          <w:rFonts w:eastAsia="Calibri, Calibri" w:cs="Calibri, Calibri"/>
          <w:color w:val="000000"/>
          <w:lang w:val="en-US"/>
        </w:rPr>
        <w:t xml:space="preserve">MODIS </w:t>
      </w:r>
      <w:ins w:id="96" w:author="William Fisher" w:date="2012-08-27T00:16:00Z">
        <w:r w:rsidR="00881516">
          <w:rPr>
            <w:rFonts w:eastAsia="Calibri, Calibri" w:cs="Calibri, Calibri"/>
            <w:color w:val="000000"/>
            <w:lang w:val="en-US"/>
          </w:rPr>
          <w:t xml:space="preserve">7-day composite </w:t>
        </w:r>
      </w:ins>
      <w:r w:rsidRPr="00362708">
        <w:rPr>
          <w:rFonts w:eastAsia="Calibri, Calibri" w:cs="Calibri, Calibri"/>
          <w:color w:val="000000"/>
          <w:lang w:val="en-US"/>
        </w:rPr>
        <w:t>NDVI data are download</w:t>
      </w:r>
      <w:r w:rsidR="003D3222">
        <w:rPr>
          <w:rFonts w:eastAsia="Calibri, Calibri" w:cs="Calibri, Calibri"/>
          <w:color w:val="000000"/>
          <w:lang w:val="en-US"/>
        </w:rPr>
        <w:t>ed</w:t>
      </w:r>
      <w:r w:rsidRPr="00362708">
        <w:rPr>
          <w:rFonts w:eastAsia="Calibri, Calibri" w:cs="Calibri, Calibri"/>
          <w:color w:val="000000"/>
          <w:lang w:val="en-US"/>
        </w:rPr>
        <w:t xml:space="preserve"> from </w:t>
      </w:r>
      <w:r w:rsidR="00FF3BB6">
        <w:rPr>
          <w:rFonts w:eastAsia="Calibri, Calibri" w:cs="Calibri, Calibri"/>
          <w:color w:val="000000"/>
          <w:lang w:val="en-US"/>
        </w:rPr>
        <w:t xml:space="preserve">the </w:t>
      </w:r>
      <w:proofErr w:type="spellStart"/>
      <w:r w:rsidRPr="00362708">
        <w:rPr>
          <w:rFonts w:eastAsia="Calibri, Calibri" w:cs="Calibri, Calibri"/>
          <w:color w:val="000000"/>
          <w:lang w:val="en-US"/>
        </w:rPr>
        <w:t>eMODIS</w:t>
      </w:r>
      <w:proofErr w:type="spellEnd"/>
      <w:r w:rsidRPr="00362708">
        <w:rPr>
          <w:rFonts w:eastAsia="Calibri, Calibri" w:cs="Calibri, Calibri"/>
          <w:color w:val="000000"/>
          <w:lang w:val="en-US"/>
        </w:rPr>
        <w:t xml:space="preserve"> </w:t>
      </w:r>
      <w:r w:rsidR="003D3222">
        <w:rPr>
          <w:rFonts w:eastAsia="Calibri, Calibri" w:cs="Calibri, Calibri"/>
          <w:color w:val="000000"/>
          <w:lang w:val="en-US"/>
        </w:rPr>
        <w:t xml:space="preserve">website. </w:t>
      </w:r>
      <w:del w:id="97" w:author="William Fisher" w:date="2012-08-27T00:16:00Z">
        <w:r w:rsidR="003D3222" w:rsidDel="00881516">
          <w:rPr>
            <w:rFonts w:eastAsia="Calibri, Calibri" w:cs="Calibri, Calibri"/>
            <w:color w:val="000000"/>
            <w:lang w:val="en-US"/>
          </w:rPr>
          <w:delText>The data are 7-day NDVI</w:delText>
        </w:r>
        <w:r w:rsidRPr="00362708" w:rsidDel="00881516">
          <w:rPr>
            <w:rFonts w:eastAsia="Calibri, Calibri" w:cs="Calibri, Calibri"/>
            <w:color w:val="000000"/>
            <w:lang w:val="en-US"/>
          </w:rPr>
          <w:delText xml:space="preserve"> composite data. </w:delText>
        </w:r>
      </w:del>
      <w:r w:rsidRPr="00362708">
        <w:rPr>
          <w:rFonts w:eastAsia="Calibri, Calibri" w:cs="Calibri, Calibri"/>
          <w:color w:val="000000"/>
          <w:lang w:val="en-US"/>
        </w:rPr>
        <w:t xml:space="preserve">Each 7-day composite </w:t>
      </w:r>
      <w:r w:rsidR="00FF3BB6">
        <w:rPr>
          <w:rFonts w:eastAsia="Calibri, Calibri" w:cs="Calibri, Calibri"/>
          <w:color w:val="000000"/>
          <w:lang w:val="en-US"/>
        </w:rPr>
        <w:t xml:space="preserve">NDVI data are presented in </w:t>
      </w:r>
      <w:r w:rsidR="003D3222">
        <w:rPr>
          <w:rFonts w:eastAsia="Calibri, Calibri" w:cs="Calibri, Calibri"/>
          <w:color w:val="000000"/>
          <w:lang w:val="en-US"/>
        </w:rPr>
        <w:t>color i</w:t>
      </w:r>
      <w:r w:rsidRPr="00362708">
        <w:rPr>
          <w:rFonts w:eastAsia="Calibri, Calibri" w:cs="Calibri, Calibri"/>
          <w:color w:val="000000"/>
          <w:lang w:val="en-US"/>
        </w:rPr>
        <w:t>m</w:t>
      </w:r>
      <w:r w:rsidR="003D3222">
        <w:rPr>
          <w:rFonts w:eastAsia="Calibri, Calibri" w:cs="Calibri, Calibri"/>
          <w:color w:val="000000"/>
          <w:lang w:val="en-US"/>
        </w:rPr>
        <w:t>a</w:t>
      </w:r>
      <w:r w:rsidRPr="00362708">
        <w:rPr>
          <w:rFonts w:eastAsia="Calibri, Calibri" w:cs="Calibri, Calibri"/>
          <w:color w:val="000000"/>
          <w:lang w:val="en-US"/>
        </w:rPr>
        <w:t>ge</w:t>
      </w:r>
      <w:r w:rsidR="00FF3BB6">
        <w:rPr>
          <w:rFonts w:eastAsia="Calibri, Calibri" w:cs="Calibri, Calibri"/>
          <w:color w:val="000000"/>
          <w:lang w:val="en-US"/>
        </w:rPr>
        <w:t xml:space="preserve">ry though WCS.  Yearly NDVI data are stacked, interpolated </w:t>
      </w:r>
      <w:r w:rsidR="003D3222">
        <w:rPr>
          <w:rFonts w:eastAsia="Calibri, Calibri" w:cs="Calibri, Calibri"/>
          <w:color w:val="000000"/>
          <w:lang w:val="en-US"/>
        </w:rPr>
        <w:t>smooth</w:t>
      </w:r>
      <w:r w:rsidR="00FF3BB6">
        <w:rPr>
          <w:rFonts w:eastAsia="Calibri, Calibri" w:cs="Calibri, Calibri"/>
          <w:color w:val="000000"/>
          <w:lang w:val="en-US"/>
        </w:rPr>
        <w:t>ed,</w:t>
      </w:r>
      <w:r w:rsidR="003D3222">
        <w:rPr>
          <w:rFonts w:eastAsia="Calibri, Calibri" w:cs="Calibri, Calibri"/>
          <w:color w:val="000000"/>
          <w:lang w:val="en-US"/>
        </w:rPr>
        <w:t xml:space="preserve"> then</w:t>
      </w:r>
      <w:r w:rsidRPr="00362708">
        <w:rPr>
          <w:rFonts w:eastAsia="Calibri, Calibri" w:cs="Calibri, Calibri"/>
          <w:color w:val="000000"/>
          <w:lang w:val="en-US"/>
        </w:rPr>
        <w:t xml:space="preserve"> the </w:t>
      </w:r>
      <w:r w:rsidR="00FF3BB6">
        <w:rPr>
          <w:rFonts w:eastAsia="Calibri, Calibri" w:cs="Calibri, Calibri"/>
          <w:color w:val="000000"/>
          <w:lang w:val="en-US"/>
        </w:rPr>
        <w:t xml:space="preserve">yearly </w:t>
      </w:r>
      <w:r w:rsidRPr="00362708">
        <w:rPr>
          <w:rFonts w:eastAsia="Calibri, Calibri" w:cs="Calibri, Calibri"/>
          <w:color w:val="000000"/>
          <w:lang w:val="en-US"/>
        </w:rPr>
        <w:t>NDVI metrics</w:t>
      </w:r>
      <w:r w:rsidR="003D3222">
        <w:rPr>
          <w:rFonts w:eastAsia="Calibri, Calibri" w:cs="Calibri, Calibri"/>
          <w:color w:val="000000"/>
          <w:lang w:val="en-US"/>
        </w:rPr>
        <w:t xml:space="preserve"> are calculated</w:t>
      </w:r>
      <w:r w:rsidRPr="00362708">
        <w:rPr>
          <w:rFonts w:eastAsia="Calibri, Calibri" w:cs="Calibri, Calibri"/>
          <w:color w:val="000000"/>
          <w:lang w:val="en-US"/>
        </w:rPr>
        <w:t>. The y</w:t>
      </w:r>
      <w:r w:rsidR="00FF3BB6">
        <w:rPr>
          <w:rFonts w:eastAsia="Calibri, Calibri" w:cs="Calibri, Calibri"/>
          <w:color w:val="000000"/>
          <w:lang w:val="en-US"/>
        </w:rPr>
        <w:t>early NDVI metrics product is</w:t>
      </w:r>
      <w:r w:rsidRPr="00362708">
        <w:rPr>
          <w:rFonts w:eastAsia="Calibri, Calibri" w:cs="Calibri, Calibri"/>
          <w:color w:val="000000"/>
          <w:lang w:val="en-US"/>
        </w:rPr>
        <w:t xml:space="preserve"> delivered through </w:t>
      </w:r>
      <w:ins w:id="98" w:author="jiang" w:date="2012-09-20T12:15:00Z">
        <w:r w:rsidR="0022235D">
          <w:rPr>
            <w:rFonts w:eastAsia="Calibri, Calibri" w:cs="Calibri, Calibri"/>
            <w:color w:val="000000"/>
            <w:lang w:val="en-US"/>
          </w:rPr>
          <w:t xml:space="preserve">the </w:t>
        </w:r>
      </w:ins>
      <w:r w:rsidRPr="00362708">
        <w:rPr>
          <w:rFonts w:eastAsia="Calibri, Calibri" w:cs="Calibri, Calibri"/>
          <w:color w:val="000000"/>
          <w:lang w:val="en-US"/>
        </w:rPr>
        <w:t>WCS</w:t>
      </w:r>
      <w:ins w:id="99" w:author="jiang" w:date="2012-09-20T11:58:00Z">
        <w:r w:rsidR="008F2060">
          <w:rPr>
            <w:rFonts w:eastAsia="Calibri, Calibri" w:cs="Calibri, Calibri"/>
            <w:color w:val="000000"/>
            <w:lang w:val="en-US"/>
          </w:rPr>
          <w:t xml:space="preserve"> (</w:t>
        </w:r>
      </w:ins>
      <w:del w:id="100" w:author="jiang" w:date="2012-09-20T11:58:00Z">
        <w:r w:rsidRPr="00362708" w:rsidDel="008F2060">
          <w:rPr>
            <w:rFonts w:eastAsia="Calibri, Calibri" w:cs="Calibri, Calibri"/>
            <w:color w:val="000000"/>
            <w:lang w:val="en-US"/>
          </w:rPr>
          <w:delText>.</w:delText>
        </w:r>
      </w:del>
      <w:ins w:id="101" w:author="jiang" w:date="2012-09-20T11:58:00Z">
        <w:r w:rsidR="008F2060" w:rsidRPr="008F2060">
          <w:rPr>
            <w:rFonts w:eastAsia="Calibri, Calibri" w:cs="Calibri, Calibri"/>
            <w:color w:val="000000"/>
            <w:lang w:val="en-US"/>
          </w:rPr>
          <w:t>http://ndvi.gina.alaska.edu/metrics?</w:t>
        </w:r>
        <w:r w:rsidR="008F2060">
          <w:rPr>
            <w:rFonts w:eastAsia="Calibri, Calibri" w:cs="Calibri, Calibri"/>
            <w:color w:val="000000"/>
            <w:lang w:val="en-US"/>
          </w:rPr>
          <w:t xml:space="preserve">). </w:t>
        </w:r>
      </w:ins>
      <w:del w:id="102" w:author="jiang" w:date="2012-09-20T11:58:00Z">
        <w:r w:rsidRPr="00362708" w:rsidDel="008F2060">
          <w:rPr>
            <w:rFonts w:eastAsia="Calibri, Calibri" w:cs="Calibri, Calibri"/>
            <w:color w:val="000000"/>
            <w:lang w:val="en-US"/>
          </w:rPr>
          <w:delText xml:space="preserve"> </w:delText>
        </w:r>
      </w:del>
      <w:r w:rsidRPr="00362708">
        <w:rPr>
          <w:rFonts w:eastAsia="Calibri, Calibri" w:cs="Calibri, Calibri"/>
          <w:color w:val="000000"/>
          <w:lang w:val="en-US"/>
        </w:rPr>
        <w:t xml:space="preserve">Figure </w:t>
      </w:r>
      <w:r w:rsidR="00864B98" w:rsidRPr="00362708">
        <w:rPr>
          <w:rFonts w:eastAsia="Calibri, Calibri" w:cs="Calibri, Calibri"/>
          <w:color w:val="000000"/>
          <w:lang w:val="en-US"/>
        </w:rPr>
        <w:t>2.</w:t>
      </w:r>
      <w:r w:rsidRPr="00362708">
        <w:rPr>
          <w:rFonts w:eastAsia="Calibri, Calibri" w:cs="Calibri, Calibri"/>
          <w:color w:val="000000"/>
          <w:lang w:val="en-US"/>
        </w:rPr>
        <w:t>1 describes the NDVI data process and delivery procedure.</w:t>
      </w:r>
    </w:p>
    <w:p w14:paraId="782A0AD6" w14:textId="77777777" w:rsidR="00593FCF" w:rsidRPr="00362708" w:rsidRDefault="00593FCF">
      <w:pPr>
        <w:pStyle w:val="Standard"/>
        <w:autoSpaceDE w:val="0"/>
        <w:jc w:val="both"/>
        <w:rPr>
          <w:lang w:val="en-US"/>
        </w:rPr>
      </w:pPr>
    </w:p>
    <w:p w14:paraId="7FEEAF72" w14:textId="77777777" w:rsidR="00593FCF" w:rsidRPr="00362708" w:rsidRDefault="00593FCF">
      <w:pPr>
        <w:pStyle w:val="Standard"/>
        <w:autoSpaceDE w:val="0"/>
        <w:jc w:val="both"/>
        <w:rPr>
          <w:lang w:val="en-US"/>
        </w:rPr>
      </w:pPr>
    </w:p>
    <w:p w14:paraId="02CDA46D" w14:textId="77777777" w:rsidR="00593FCF" w:rsidRPr="00362708" w:rsidRDefault="00035E18">
      <w:pPr>
        <w:pStyle w:val="Standard"/>
        <w:autoSpaceDE w:val="0"/>
        <w:jc w:val="both"/>
        <w:rPr>
          <w:lang w:val="en-US"/>
        </w:rPr>
      </w:pPr>
      <w:r w:rsidRPr="00362708">
        <w:rPr>
          <w:rFonts w:eastAsia="Calibri, Calibri" w:cs="Calibri, Calibri"/>
          <w:color w:val="000000"/>
          <w:lang w:val="en-US"/>
        </w:rPr>
        <w:t xml:space="preserve">   </w:t>
      </w:r>
    </w:p>
    <w:p w14:paraId="26298E64" w14:textId="77777777" w:rsidR="00593FCF" w:rsidRPr="00362708" w:rsidRDefault="004F1D32" w:rsidP="00E3640F">
      <w:pPr>
        <w:pStyle w:val="Standard"/>
        <w:autoSpaceDE w:val="0"/>
        <w:ind w:left="706"/>
        <w:jc w:val="both"/>
        <w:rPr>
          <w:lang w:val="en-US"/>
        </w:rPr>
      </w:pPr>
      <w:r w:rsidRPr="00362708">
        <w:rPr>
          <w:rFonts w:eastAsia="Calibri, Calibri" w:cs="Calibri, Calibri"/>
          <w:noProof/>
          <w:color w:val="000000"/>
          <w:lang w:val="en-US" w:eastAsia="zh-CN" w:bidi="ar-SA"/>
        </w:rPr>
        <mc:AlternateContent>
          <mc:Choice Requires="wps">
            <w:drawing>
              <wp:anchor distT="0" distB="0" distL="114300" distR="114300" simplePos="0" relativeHeight="251640320" behindDoc="0" locked="0" layoutInCell="1" allowOverlap="1" wp14:anchorId="42CD12AC" wp14:editId="505222D4">
                <wp:simplePos x="0" y="0"/>
                <wp:positionH relativeFrom="column">
                  <wp:posOffset>4203065</wp:posOffset>
                </wp:positionH>
                <wp:positionV relativeFrom="paragraph">
                  <wp:posOffset>69215</wp:posOffset>
                </wp:positionV>
                <wp:extent cx="1032510" cy="498475"/>
                <wp:effectExtent l="0" t="0" r="15240" b="15875"/>
                <wp:wrapSquare wrapText="bothSides"/>
                <wp:docPr id="3" name="Freeform 4"/>
                <wp:cNvGraphicFramePr/>
                <a:graphic xmlns:a="http://schemas.openxmlformats.org/drawingml/2006/main">
                  <a:graphicData uri="http://schemas.microsoft.com/office/word/2010/wordprocessingShape">
                    <wps:wsp>
                      <wps:cNvSpPr/>
                      <wps:spPr>
                        <a:xfrm>
                          <a:off x="0" y="0"/>
                          <a:ext cx="1032510" cy="49847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7232568F" w14:textId="77777777" w:rsidR="00CE5836" w:rsidRDefault="00CE5836" w:rsidP="00FF3BB6">
                            <w:pPr>
                              <w:jc w:val="center"/>
                            </w:pPr>
                            <w:r>
                              <w:t>WCS</w:t>
                            </w:r>
                          </w:p>
                        </w:txbxContent>
                      </wps:txbx>
                      <wps:bodyPr vert="horz" wrap="square" lIns="0" tIns="0" rIns="0" bIns="0" anchor="ctr" anchorCtr="0" compatLnSpc="0"/>
                    </wps:wsp>
                  </a:graphicData>
                </a:graphic>
              </wp:anchor>
            </w:drawing>
          </mc:Choice>
          <mc:Fallback>
            <w:pict>
              <v:shape id="Freeform 4" o:spid="_x0000_s1026" style="position:absolute;left:0;text-align:left;margin-left:330.95pt;margin-top:5.45pt;width:81.3pt;height:39.25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" adj="-11796480,,5400" path="m,l21600,r,21600l,21600,,xe" strokecolor="#f79646 [3209]" strokeweight=".35281mm">
                <v:stroke joinstyle="miter"/>
                <v:formulas/>
                <v:path arrowok="t" o:connecttype="custom" o:connectlocs="516255,0;1032510,249238;516255,498475;0,249238;516255,0;0,249237;516255,498475;1032510,249237" o:connectangles="270,0,90,180,270,270,270,270" textboxrect="0,0,21600,21600"/>
                <v:textbox inset="0,0,0,0">
                  <w:txbxContent>
                    <w:p w14:paraId="7232568F" w14:textId="77777777" w:rsidR="00CE5836" w:rsidRDefault="00CE5836" w:rsidP="00FF3BB6">
                      <w:pPr>
                        <w:jc w:val="center"/>
                      </w:pPr>
                      <w:r>
                        <w:t>WCS</w:t>
                      </w:r>
                    </w:p>
                  </w:txbxContent>
                </v:textbox>
                <w10:wrap type="square"/>
              </v:shape>
            </w:pict>
          </mc:Fallback>
        </mc:AlternateContent>
      </w:r>
      <w:r w:rsidR="00E3640F" w:rsidRPr="00362708">
        <w:rPr>
          <w:rFonts w:eastAsia="Calibri, Calibri" w:cs="Calibri, Calibri"/>
          <w:noProof/>
          <w:color w:val="000000"/>
          <w:lang w:val="en-US" w:eastAsia="zh-CN" w:bidi="ar-SA"/>
        </w:rPr>
        <mc:AlternateContent>
          <mc:Choice Requires="wps">
            <w:drawing>
              <wp:anchor distT="0" distB="0" distL="114300" distR="114300" simplePos="0" relativeHeight="251639296" behindDoc="0" locked="0" layoutInCell="1" allowOverlap="1" wp14:anchorId="7A0F10C1" wp14:editId="2F02B1FA">
                <wp:simplePos x="0" y="0"/>
                <wp:positionH relativeFrom="column">
                  <wp:posOffset>2016760</wp:posOffset>
                </wp:positionH>
                <wp:positionV relativeFrom="paragraph">
                  <wp:posOffset>53975</wp:posOffset>
                </wp:positionV>
                <wp:extent cx="1701800" cy="520065"/>
                <wp:effectExtent l="0" t="0" r="12700" b="13335"/>
                <wp:wrapSquare wrapText="bothSides"/>
                <wp:docPr id="2" name="Freeform 3"/>
                <wp:cNvGraphicFramePr/>
                <a:graphic xmlns:a="http://schemas.openxmlformats.org/drawingml/2006/main">
                  <a:graphicData uri="http://schemas.microsoft.com/office/word/2010/wordprocessingShape">
                    <wps:wsp>
                      <wps:cNvSpPr/>
                      <wps:spPr>
                        <a:xfrm>
                          <a:off x="0" y="0"/>
                          <a:ext cx="1701800" cy="52006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0C9C2BFF" w14:textId="77777777" w:rsidR="00CE5836" w:rsidRDefault="00CE5836" w:rsidP="00FF3BB6">
                            <w:pPr>
                              <w:jc w:val="center"/>
                            </w:pPr>
                            <w:r>
                              <w:t>NDVI metrics Algorithm</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3" o:spid="_x0000_s1027" style="position:absolute;left:0;text-align:left;margin-left:158.8pt;margin-top:4.25pt;width:134pt;height:40.9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" adj="-11796480,,5400" path="m,l21600,r,21600l,21600,,xe" strokecolor="#f79646 [3209]" strokeweight=".35281mm">
                <v:stroke joinstyle="miter"/>
                <v:formulas/>
                <v:path arrowok="t" o:connecttype="custom" o:connectlocs="850900,0;1701800,260033;850900,520065;0,260033;850900,0;0,260032;850900,520065;1701800,260032" o:connectangles="270,0,90,180,270,270,270,270" textboxrect="0,0,21600,21600"/>
                <v:textbox inset="0,0,0,0">
                  <w:txbxContent>
                    <w:p w14:paraId="0C9C2BFF" w14:textId="77777777" w:rsidR="00CE5836" w:rsidRDefault="00CE5836" w:rsidP="00FF3BB6">
                      <w:pPr>
                        <w:jc w:val="center"/>
                      </w:pPr>
                      <w:r>
                        <w:t>NDVI metrics Algorithm</w:t>
                      </w:r>
                    </w:p>
                  </w:txbxContent>
                </v:textbox>
                <w10:wrap type="square"/>
              </v:shape>
            </w:pict>
          </mc:Fallback>
        </mc:AlternateContent>
      </w:r>
      <w:r w:rsidR="00E3640F" w:rsidRPr="00362708">
        <w:rPr>
          <w:rFonts w:eastAsia="Calibri, Calibri" w:cs="Calibri, Calibri"/>
          <w:noProof/>
          <w:color w:val="000000"/>
          <w:lang w:val="en-US" w:eastAsia="zh-CN" w:bidi="ar-SA"/>
        </w:rPr>
        <mc:AlternateContent>
          <mc:Choice Requires="wps">
            <w:drawing>
              <wp:anchor distT="0" distB="0" distL="114300" distR="114300" simplePos="0" relativeHeight="251638272" behindDoc="0" locked="0" layoutInCell="1" allowOverlap="1" wp14:anchorId="15729306" wp14:editId="677F006E">
                <wp:simplePos x="0" y="0"/>
                <wp:positionH relativeFrom="column">
                  <wp:posOffset>149860</wp:posOffset>
                </wp:positionH>
                <wp:positionV relativeFrom="paragraph">
                  <wp:posOffset>53975</wp:posOffset>
                </wp:positionV>
                <wp:extent cx="1422400" cy="520065"/>
                <wp:effectExtent l="0" t="0" r="25400" b="13335"/>
                <wp:wrapSquare wrapText="bothSides"/>
                <wp:docPr id="1" name="Freeform 2"/>
                <wp:cNvGraphicFramePr/>
                <a:graphic xmlns:a="http://schemas.openxmlformats.org/drawingml/2006/main">
                  <a:graphicData uri="http://schemas.microsoft.com/office/word/2010/wordprocessingShape">
                    <wps:wsp>
                      <wps:cNvSpPr/>
                      <wps:spPr>
                        <a:xfrm>
                          <a:off x="0" y="0"/>
                          <a:ext cx="1422400" cy="52006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50CEA48C" w14:textId="77777777" w:rsidR="00CE5836" w:rsidRDefault="00CE5836" w:rsidP="00FF3BB6">
                            <w:pPr>
                              <w:jc w:val="center"/>
                            </w:pPr>
                            <w:r>
                              <w:t xml:space="preserve">Acquire </w:t>
                            </w:r>
                            <w:proofErr w:type="spellStart"/>
                            <w:r>
                              <w:t>eMODIS</w:t>
                            </w:r>
                            <w:proofErr w:type="spellEnd"/>
                          </w:p>
                          <w:p w14:paraId="228B5DB0" w14:textId="77777777" w:rsidR="00CE5836" w:rsidRDefault="00CE5836" w:rsidP="00FF3BB6">
                            <w:pPr>
                              <w:jc w:val="center"/>
                            </w:pPr>
                            <w:r>
                              <w:t>NDVI data</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2" o:spid="_x0000_s1028" style="position:absolute;left:0;text-align:left;margin-left:11.8pt;margin-top:4.25pt;width:112pt;height:40.9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" adj="-11796480,,5400" path="m,l21600,r,21600l,21600,,xe" strokecolor="#f79646 [3209]" strokeweight=".35281mm">
                <v:stroke joinstyle="miter"/>
                <v:formulas/>
                <v:path arrowok="t" o:connecttype="custom" o:connectlocs="711200,0;1422400,260033;711200,520065;0,260033;711200,0;0,260032;711200,520065;1422400,260032" o:connectangles="270,0,90,180,270,270,270,270" textboxrect="0,0,21600,21600"/>
                <v:textbox inset="0,0,0,0">
                  <w:txbxContent>
                    <w:p w14:paraId="50CEA48C" w14:textId="77777777" w:rsidR="00CE5836" w:rsidRDefault="00CE5836" w:rsidP="00FF3BB6">
                      <w:pPr>
                        <w:jc w:val="center"/>
                      </w:pPr>
                      <w:r>
                        <w:t xml:space="preserve">Acquire </w:t>
                      </w:r>
                      <w:proofErr w:type="spellStart"/>
                      <w:r>
                        <w:t>eMODIS</w:t>
                      </w:r>
                      <w:proofErr w:type="spellEnd"/>
                    </w:p>
                    <w:p w14:paraId="228B5DB0" w14:textId="77777777" w:rsidR="00CE5836" w:rsidRDefault="00CE5836" w:rsidP="00FF3BB6">
                      <w:pPr>
                        <w:jc w:val="center"/>
                      </w:pPr>
                      <w:r>
                        <w:t>NDVI data</w:t>
                      </w:r>
                    </w:p>
                  </w:txbxContent>
                </v:textbox>
                <w10:wrap type="square"/>
              </v:shape>
            </w:pict>
          </mc:Fallback>
        </mc:AlternateContent>
      </w:r>
    </w:p>
    <w:p w14:paraId="23484CED" w14:textId="77777777" w:rsidR="00593FCF" w:rsidRPr="00362708" w:rsidRDefault="00E3640F">
      <w:pPr>
        <w:pStyle w:val="Standard"/>
        <w:autoSpaceDE w:val="0"/>
        <w:jc w:val="both"/>
        <w:rPr>
          <w:lang w:val="en-US"/>
        </w:rPr>
      </w:pPr>
      <w:r w:rsidRPr="00362708">
        <w:rPr>
          <w:rFonts w:eastAsia="Calibri, Calibri" w:cs="Calibri, Calibri"/>
          <w:noProof/>
          <w:color w:val="000000"/>
          <w:lang w:val="en-US" w:eastAsia="zh-CN" w:bidi="ar-SA"/>
        </w:rPr>
        <mc:AlternateContent>
          <mc:Choice Requires="wps">
            <w:drawing>
              <wp:anchor distT="0" distB="0" distL="114300" distR="114300" simplePos="0" relativeHeight="251718144" behindDoc="0" locked="0" layoutInCell="1" allowOverlap="1" wp14:anchorId="0E405F18" wp14:editId="568CDB1B">
                <wp:simplePos x="0" y="0"/>
                <wp:positionH relativeFrom="column">
                  <wp:posOffset>-2273300</wp:posOffset>
                </wp:positionH>
                <wp:positionV relativeFrom="paragraph">
                  <wp:posOffset>126365</wp:posOffset>
                </wp:positionV>
                <wp:extent cx="444500" cy="0"/>
                <wp:effectExtent l="0" t="76200" r="12700" b="114300"/>
                <wp:wrapNone/>
                <wp:docPr id="103" name="Straight Arrow Connector 103"/>
                <wp:cNvGraphicFramePr/>
                <a:graphic xmlns:a="http://schemas.openxmlformats.org/drawingml/2006/main">
                  <a:graphicData uri="http://schemas.microsoft.com/office/word/2010/wordprocessingShape">
                    <wps:wsp>
                      <wps:cNvCnPr/>
                      <wps:spPr>
                        <a:xfrm>
                          <a:off x="0" y="0"/>
                          <a:ext cx="444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type id="_x0000_t32" coordsize="21600,21600" o:spt="32" o:oned="t" path="m,l21600,21600e" filled="f">
                <v:path arrowok="t" fillok="f" o:connecttype="none"/>
                <o:lock v:ext="edit" shapetype="t"/>
              </v:shapetype>
              <v:shape id="Straight Arrow Connector 103" o:spid="_x0000_s1026" type="#_x0000_t32" style="position:absolute;margin-left:-179pt;margin-top:9.95pt;width:35pt;height:0;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" strokecolor="#4579b8 [3044]">
                <v:stroke endarrow="open"/>
              </v:shape>
            </w:pict>
          </mc:Fallback>
        </mc:AlternateContent>
      </w:r>
      <w:r w:rsidRPr="00362708">
        <w:rPr>
          <w:rFonts w:eastAsia="Calibri, Calibri" w:cs="Calibri, Calibri"/>
          <w:noProof/>
          <w:color w:val="000000"/>
          <w:lang w:val="en-US" w:eastAsia="zh-CN" w:bidi="ar-SA"/>
        </w:rPr>
        <mc:AlternateContent>
          <mc:Choice Requires="wps">
            <w:drawing>
              <wp:anchor distT="0" distB="0" distL="114300" distR="114300" simplePos="0" relativeHeight="251717120" behindDoc="0" locked="0" layoutInCell="1" allowOverlap="1" wp14:anchorId="74BE8E45" wp14:editId="4D64E9BF">
                <wp:simplePos x="0" y="0"/>
                <wp:positionH relativeFrom="column">
                  <wp:posOffset>-127000</wp:posOffset>
                </wp:positionH>
                <wp:positionV relativeFrom="paragraph">
                  <wp:posOffset>126365</wp:posOffset>
                </wp:positionV>
                <wp:extent cx="482600" cy="0"/>
                <wp:effectExtent l="0" t="76200" r="12700" b="114300"/>
                <wp:wrapNone/>
                <wp:docPr id="102" name="Straight Arrow Connector 102"/>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02" o:spid="_x0000_s1026" type="#_x0000_t32" style="position:absolute;margin-left:-10pt;margin-top:9.95pt;width:38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" strokecolor="#4579b8 [3044]">
                <v:stroke endarrow="open"/>
              </v:shape>
            </w:pict>
          </mc:Fallback>
        </mc:AlternateContent>
      </w:r>
    </w:p>
    <w:p w14:paraId="27BBEC3A" w14:textId="77777777" w:rsidR="00593FCF" w:rsidRPr="00362708" w:rsidRDefault="00593FCF">
      <w:pPr>
        <w:pStyle w:val="Standard"/>
        <w:autoSpaceDE w:val="0"/>
        <w:jc w:val="both"/>
        <w:rPr>
          <w:lang w:val="en-US"/>
        </w:rPr>
      </w:pPr>
    </w:p>
    <w:p w14:paraId="6F623586"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722240" behindDoc="0" locked="0" layoutInCell="1" allowOverlap="1" wp14:anchorId="336827D1" wp14:editId="3DCC5830">
                <wp:simplePos x="0" y="0"/>
                <wp:positionH relativeFrom="column">
                  <wp:posOffset>933450</wp:posOffset>
                </wp:positionH>
                <wp:positionV relativeFrom="paragraph">
                  <wp:posOffset>39370</wp:posOffset>
                </wp:positionV>
                <wp:extent cx="0" cy="618491"/>
                <wp:effectExtent l="95250" t="38100" r="57150" b="10160"/>
                <wp:wrapNone/>
                <wp:docPr id="108" name="Straight Arrow Connector 108"/>
                <wp:cNvGraphicFramePr/>
                <a:graphic xmlns:a="http://schemas.openxmlformats.org/drawingml/2006/main">
                  <a:graphicData uri="http://schemas.microsoft.com/office/word/2010/wordprocessingShape">
                    <wps:wsp>
                      <wps:cNvCnPr/>
                      <wps:spPr>
                        <a:xfrm flipV="1">
                          <a:off x="0" y="0"/>
                          <a:ext cx="0" cy="6184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08" o:spid="_x0000_s1026" type="#_x0000_t32" style="position:absolute;margin-left:73.5pt;margin-top:3.1pt;width:0;height:48.7pt;flip: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" strokecolor="#4579b8 [3044]">
                <v:stroke endarrow="open"/>
              </v:shape>
            </w:pict>
          </mc:Fallback>
        </mc:AlternateContent>
      </w:r>
      <w:r w:rsidRPr="00362708">
        <w:rPr>
          <w:noProof/>
          <w:lang w:val="en-US" w:eastAsia="zh-CN" w:bidi="ar-SA"/>
        </w:rPr>
        <mc:AlternateContent>
          <mc:Choice Requires="wps">
            <w:drawing>
              <wp:anchor distT="0" distB="0" distL="114300" distR="114300" simplePos="0" relativeHeight="251719168" behindDoc="0" locked="0" layoutInCell="1" allowOverlap="1" wp14:anchorId="63600C6A" wp14:editId="76C93CAF">
                <wp:simplePos x="0" y="0"/>
                <wp:positionH relativeFrom="column">
                  <wp:posOffset>-3041650</wp:posOffset>
                </wp:positionH>
                <wp:positionV relativeFrom="paragraph">
                  <wp:posOffset>39370</wp:posOffset>
                </wp:positionV>
                <wp:extent cx="0" cy="676275"/>
                <wp:effectExtent l="0" t="0" r="19050" b="9525"/>
                <wp:wrapNone/>
                <wp:docPr id="105" name="Straight Connector 105"/>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5"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239.5pt,3.1pt" to="-239.5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SKuAEAAMYDAAAOAAAAZHJzL2Uyb0RvYy54bWysU8GO0zAQvSPxD5bvNGklui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" strokecolor="#4579b8 [3044]"/>
            </w:pict>
          </mc:Fallback>
        </mc:AlternateContent>
      </w:r>
    </w:p>
    <w:p w14:paraId="25AC4852" w14:textId="77777777" w:rsidR="00593FCF" w:rsidRPr="00362708" w:rsidRDefault="00593FCF">
      <w:pPr>
        <w:pStyle w:val="Standard"/>
        <w:autoSpaceDE w:val="0"/>
        <w:jc w:val="both"/>
        <w:rPr>
          <w:lang w:val="en-US"/>
        </w:rPr>
      </w:pPr>
    </w:p>
    <w:p w14:paraId="5D5F4854" w14:textId="77777777" w:rsidR="00593FCF" w:rsidRPr="00362708" w:rsidRDefault="00E3640F">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43392" behindDoc="0" locked="0" layoutInCell="1" allowOverlap="1" wp14:anchorId="212A0148" wp14:editId="637FFCCC">
                <wp:simplePos x="0" y="0"/>
                <wp:positionH relativeFrom="column">
                  <wp:posOffset>2086610</wp:posOffset>
                </wp:positionH>
                <wp:positionV relativeFrom="paragraph">
                  <wp:posOffset>47625</wp:posOffset>
                </wp:positionV>
                <wp:extent cx="1562100" cy="509905"/>
                <wp:effectExtent l="0" t="0" r="19050" b="23495"/>
                <wp:wrapSquare wrapText="bothSides"/>
                <wp:docPr id="5" name="Freeform 7"/>
                <wp:cNvGraphicFramePr/>
                <a:graphic xmlns:a="http://schemas.openxmlformats.org/drawingml/2006/main">
                  <a:graphicData uri="http://schemas.microsoft.com/office/word/2010/wordprocessingShape">
                    <wps:wsp>
                      <wps:cNvSpPr/>
                      <wps:spPr>
                        <a:xfrm>
                          <a:off x="0" y="0"/>
                          <a:ext cx="1562100" cy="50990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2BB41A7E" w14:textId="77777777" w:rsidR="00CE5836" w:rsidRDefault="00CE5836" w:rsidP="00FF3BB6">
                            <w:pPr>
                              <w:jc w:val="center"/>
                            </w:pPr>
                            <w:r>
                              <w:t>NDVI imagery</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7" o:spid="_x0000_s1029" style="position:absolute;left:0;text-align:left;margin-left:164.3pt;margin-top:3.75pt;width:123pt;height:40.1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" adj="-11796480,,5400" path="m,l21600,r,21600l,21600,,xe" strokecolor="#f79646 [3209]" strokeweight=".35281mm">
                <v:stroke joinstyle="miter"/>
                <v:formulas/>
                <v:path arrowok="t" o:connecttype="custom" o:connectlocs="781050,0;1562100,254953;781050,509905;0,254953;781050,0;0,254953;781050,509905;1562100,254953" o:connectangles="270,0,90,180,270,270,270,270" textboxrect="0,0,21600,21600"/>
                <v:textbox inset="0,0,0,0">
                  <w:txbxContent>
                    <w:p w14:paraId="2BB41A7E" w14:textId="77777777" w:rsidR="00CE5836" w:rsidRDefault="00CE5836" w:rsidP="00FF3BB6">
                      <w:pPr>
                        <w:jc w:val="center"/>
                      </w:pPr>
                      <w:r>
                        <w:t>NDVI imagery</w:t>
                      </w:r>
                    </w:p>
                  </w:txbxContent>
                </v:textbox>
                <w10:wrap type="square"/>
              </v:shape>
            </w:pict>
          </mc:Fallback>
        </mc:AlternateContent>
      </w:r>
    </w:p>
    <w:p w14:paraId="2B66B6DA"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721216" behindDoc="0" locked="0" layoutInCell="1" allowOverlap="1" wp14:anchorId="40120F8D" wp14:editId="0FEB6E37">
                <wp:simplePos x="0" y="0"/>
                <wp:positionH relativeFrom="column">
                  <wp:posOffset>3648710</wp:posOffset>
                </wp:positionH>
                <wp:positionV relativeFrom="paragraph">
                  <wp:posOffset>139065</wp:posOffset>
                </wp:positionV>
                <wp:extent cx="1136650" cy="0"/>
                <wp:effectExtent l="0" t="0" r="25400" b="19050"/>
                <wp:wrapNone/>
                <wp:docPr id="107" name="Straight Connector 107"/>
                <wp:cNvGraphicFramePr/>
                <a:graphic xmlns:a="http://schemas.openxmlformats.org/drawingml/2006/main">
                  <a:graphicData uri="http://schemas.microsoft.com/office/word/2010/wordprocessingShape">
                    <wps:wsp>
                      <wps:cNvCnPr/>
                      <wps:spPr>
                        <a:xfrm>
                          <a:off x="0" y="0"/>
                          <a:ext cx="1136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107"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pt,10.95pt" to="376.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" strokecolor="#4579b8 [3044]"/>
            </w:pict>
          </mc:Fallback>
        </mc:AlternateContent>
      </w:r>
    </w:p>
    <w:p w14:paraId="1E819819"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720192" behindDoc="0" locked="0" layoutInCell="1" allowOverlap="1" wp14:anchorId="55EFED3A" wp14:editId="706C9B37">
                <wp:simplePos x="0" y="0"/>
                <wp:positionH relativeFrom="column">
                  <wp:posOffset>803910</wp:posOffset>
                </wp:positionH>
                <wp:positionV relativeFrom="paragraph">
                  <wp:posOffset>17780</wp:posOffset>
                </wp:positionV>
                <wp:extent cx="1282700" cy="0"/>
                <wp:effectExtent l="0" t="76200" r="12700" b="114300"/>
                <wp:wrapNone/>
                <wp:docPr id="106" name="Straight Arrow Connector 106"/>
                <wp:cNvGraphicFramePr/>
                <a:graphic xmlns:a="http://schemas.openxmlformats.org/drawingml/2006/main">
                  <a:graphicData uri="http://schemas.microsoft.com/office/word/2010/wordprocessingShape">
                    <wps:wsp>
                      <wps:cNvCnPr/>
                      <wps:spPr>
                        <a:xfrm>
                          <a:off x="0" y="0"/>
                          <a:ext cx="1282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106" o:spid="_x0000_s1026" type="#_x0000_t32" style="position:absolute;margin-left:63.3pt;margin-top:1.4pt;width:101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" strokecolor="#4579b8 [3044]">
                <v:stroke endarrow="open"/>
              </v:shape>
            </w:pict>
          </mc:Fallback>
        </mc:AlternateContent>
      </w:r>
    </w:p>
    <w:p w14:paraId="6CB4B4D2" w14:textId="77777777" w:rsidR="00593FCF" w:rsidRPr="00362708" w:rsidRDefault="00593FCF">
      <w:pPr>
        <w:pStyle w:val="Standard"/>
        <w:autoSpaceDE w:val="0"/>
        <w:jc w:val="both"/>
        <w:rPr>
          <w:lang w:val="en-US"/>
        </w:rPr>
      </w:pPr>
    </w:p>
    <w:p w14:paraId="6B89CFE7" w14:textId="062AA98C" w:rsidR="00593FCF" w:rsidRPr="00362708" w:rsidDel="00B81ABF" w:rsidRDefault="00035E18">
      <w:pPr>
        <w:pStyle w:val="Standard"/>
        <w:autoSpaceDE w:val="0"/>
        <w:jc w:val="both"/>
        <w:rPr>
          <w:del w:id="103" w:author="jiang" w:date="2012-09-06T15:16:00Z"/>
          <w:lang w:val="en-US"/>
        </w:rPr>
      </w:pPr>
      <w:r w:rsidRPr="00362708">
        <w:rPr>
          <w:rFonts w:eastAsia="Calibri, Calibri" w:cs="Calibri, Calibri"/>
          <w:color w:val="000000"/>
          <w:lang w:val="en-US"/>
        </w:rPr>
        <w:t xml:space="preserve">                            </w:t>
      </w:r>
      <w:del w:id="104" w:author="jiang" w:date="2012-09-06T15:16:00Z">
        <w:r w:rsidRPr="00362708" w:rsidDel="00B81ABF">
          <w:rPr>
            <w:rFonts w:eastAsia="Calibri, Calibri" w:cs="Calibri, Calibri"/>
            <w:color w:val="000000"/>
            <w:lang w:val="en-US"/>
          </w:rPr>
          <w:delText xml:space="preserve">Figure </w:delText>
        </w:r>
        <w:r w:rsidR="00864B98" w:rsidRPr="00362708" w:rsidDel="00B81ABF">
          <w:rPr>
            <w:rFonts w:eastAsia="Calibri, Calibri" w:cs="Calibri, Calibri"/>
            <w:color w:val="000000"/>
            <w:lang w:val="en-US"/>
          </w:rPr>
          <w:delText>2.1</w:delText>
        </w:r>
        <w:r w:rsidR="003D3222" w:rsidDel="00B81ABF">
          <w:rPr>
            <w:rFonts w:eastAsia="Calibri, Calibri" w:cs="Calibri, Calibri"/>
            <w:color w:val="000000"/>
            <w:lang w:val="en-US"/>
          </w:rPr>
          <w:delText xml:space="preserve"> </w:delText>
        </w:r>
        <w:r w:rsidRPr="00362708" w:rsidDel="00B81ABF">
          <w:rPr>
            <w:rFonts w:eastAsia="Calibri, Calibri" w:cs="Calibri, Calibri"/>
            <w:color w:val="000000"/>
            <w:lang w:val="en-US"/>
          </w:rPr>
          <w:delText>MODIS NDVI data automate process s</w:delText>
        </w:r>
        <w:r w:rsidR="00FF3BB6" w:rsidDel="00B81ABF">
          <w:rPr>
            <w:rFonts w:eastAsia="Calibri, Calibri" w:cs="Calibri, Calibri"/>
            <w:color w:val="000000"/>
            <w:lang w:val="en-US"/>
          </w:rPr>
          <w:delText>c</w:delText>
        </w:r>
        <w:r w:rsidRPr="00362708" w:rsidDel="00B81ABF">
          <w:rPr>
            <w:rFonts w:eastAsia="Calibri, Calibri" w:cs="Calibri, Calibri"/>
            <w:color w:val="000000"/>
            <w:lang w:val="en-US"/>
          </w:rPr>
          <w:delText>heme</w:delText>
        </w:r>
      </w:del>
    </w:p>
    <w:p w14:paraId="20F9B540" w14:textId="1E42FC8E" w:rsidR="00593FCF" w:rsidRDefault="00DB343B">
      <w:pPr>
        <w:pStyle w:val="Standard"/>
        <w:autoSpaceDE w:val="0"/>
        <w:jc w:val="both"/>
        <w:rPr>
          <w:lang w:val="en-US"/>
        </w:rPr>
      </w:pPr>
      <w:ins w:id="105" w:author="jiang" w:date="2012-09-06T15:16:00Z">
        <w:r>
          <w:t xml:space="preserve">Figure </w:t>
        </w:r>
        <w:r w:rsidR="00B81ABF">
          <w:t>2.</w:t>
        </w:r>
        <w:r>
          <w:fldChar w:fldCharType="begin"/>
        </w:r>
        <w:r>
          <w:instrText xml:space="preserve"> SEQ Figure \* ARABIC </w:instrText>
        </w:r>
      </w:ins>
      <w:r>
        <w:fldChar w:fldCharType="separate"/>
      </w:r>
      <w:ins w:id="106" w:author="jiang" w:date="2012-10-18T15:38:00Z">
        <w:r w:rsidR="00C9180C">
          <w:rPr>
            <w:noProof/>
          </w:rPr>
          <w:t>1</w:t>
        </w:r>
      </w:ins>
      <w:ins w:id="107" w:author="jiang" w:date="2012-09-06T15:16:00Z">
        <w:r>
          <w:fldChar w:fldCharType="end"/>
        </w:r>
      </w:ins>
      <w:ins w:id="108" w:author="jiang" w:date="2012-09-20T12:17:00Z">
        <w:r w:rsidR="0028360C">
          <w:t>.</w:t>
        </w:r>
      </w:ins>
      <w:ins w:id="109" w:author="jiang" w:date="2012-09-06T15:17:00Z">
        <w:r w:rsidR="00B81ABF">
          <w:t xml:space="preserve"> </w:t>
        </w:r>
      </w:ins>
      <w:ins w:id="110" w:author="jiang" w:date="2012-09-06T15:16:00Z">
        <w:r>
          <w:t>MODIS NDVI data automatic process scheme</w:t>
        </w:r>
      </w:ins>
    </w:p>
    <w:p w14:paraId="26AB141F" w14:textId="77777777" w:rsidR="0009083D" w:rsidRPr="00362708" w:rsidRDefault="0009083D">
      <w:pPr>
        <w:pStyle w:val="Standard"/>
        <w:autoSpaceDE w:val="0"/>
        <w:jc w:val="both"/>
        <w:rPr>
          <w:lang w:val="en-US"/>
        </w:rPr>
      </w:pPr>
    </w:p>
    <w:p w14:paraId="0C2FA1C3" w14:textId="77777777" w:rsidR="00593FCF" w:rsidRPr="00362708" w:rsidRDefault="00035E18">
      <w:pPr>
        <w:pStyle w:val="Standard"/>
        <w:autoSpaceDE w:val="0"/>
        <w:jc w:val="both"/>
        <w:rPr>
          <w:lang w:val="en-US"/>
        </w:rPr>
      </w:pPr>
      <w:r w:rsidRPr="00362708">
        <w:rPr>
          <w:rFonts w:eastAsia="Calibri, Calibri" w:cs="Calibri, Calibri"/>
          <w:color w:val="000000"/>
          <w:lang w:val="en-US"/>
        </w:rPr>
        <w:tab/>
      </w:r>
    </w:p>
    <w:p w14:paraId="1A5D67AB" w14:textId="3339C3F8" w:rsidR="00593FCF" w:rsidRPr="00FF3BB6" w:rsidRDefault="00035E18">
      <w:pPr>
        <w:pStyle w:val="Standard"/>
        <w:autoSpaceDE w:val="0"/>
        <w:jc w:val="both"/>
        <w:rPr>
          <w:b/>
          <w:lang w:val="en-US"/>
        </w:rPr>
      </w:pPr>
      <w:r w:rsidRPr="00FF3BB6">
        <w:rPr>
          <w:rFonts w:eastAsia="Calibri, Calibri" w:cs="Calibri, Calibri"/>
          <w:b/>
          <w:color w:val="000000"/>
          <w:lang w:val="en-US"/>
        </w:rPr>
        <w:t>2.</w:t>
      </w:r>
      <w:ins w:id="111" w:author="jiang" w:date="2012-10-18T16:05:00Z">
        <w:r w:rsidR="00CC6482">
          <w:rPr>
            <w:rFonts w:eastAsia="Calibri, Calibri" w:cs="Calibri, Calibri"/>
            <w:b/>
            <w:color w:val="000000"/>
            <w:lang w:val="en-US"/>
          </w:rPr>
          <w:t xml:space="preserve">1. </w:t>
        </w:r>
      </w:ins>
      <w:del w:id="112" w:author="jiang" w:date="2012-10-18T16:05:00Z">
        <w:r w:rsidRPr="00FF3BB6" w:rsidDel="00CC6482">
          <w:rPr>
            <w:rFonts w:eastAsia="Calibri, Calibri" w:cs="Calibri, Calibri"/>
            <w:b/>
            <w:color w:val="000000"/>
            <w:lang w:val="en-US"/>
          </w:rPr>
          <w:delText xml:space="preserve">1 eMODIS </w:delText>
        </w:r>
      </w:del>
      <w:ins w:id="113" w:author="jiang" w:date="2012-09-06T15:13:00Z">
        <w:r w:rsidR="00DB343B">
          <w:rPr>
            <w:rFonts w:eastAsia="Calibri, Calibri" w:cs="Calibri, Calibri"/>
            <w:b/>
            <w:color w:val="000000"/>
            <w:lang w:val="en-US"/>
          </w:rPr>
          <w:t>D</w:t>
        </w:r>
      </w:ins>
      <w:del w:id="114" w:author="jiang" w:date="2012-09-06T15:13:00Z">
        <w:r w:rsidRPr="00FF3BB6" w:rsidDel="00DB343B">
          <w:rPr>
            <w:rFonts w:eastAsia="Calibri, Calibri" w:cs="Calibri, Calibri"/>
            <w:b/>
            <w:color w:val="000000"/>
            <w:lang w:val="en-US"/>
          </w:rPr>
          <w:delText>d</w:delText>
        </w:r>
      </w:del>
      <w:r w:rsidR="003D3222" w:rsidRPr="00FF3BB6">
        <w:rPr>
          <w:rFonts w:eastAsia="Calibri, Calibri" w:cs="Calibri, Calibri"/>
          <w:b/>
          <w:color w:val="000000"/>
          <w:lang w:val="en-US"/>
        </w:rPr>
        <w:t xml:space="preserve">ata </w:t>
      </w:r>
      <w:ins w:id="115" w:author="jiang" w:date="2012-09-06T15:13:00Z">
        <w:r w:rsidR="00DB343B">
          <w:rPr>
            <w:rFonts w:eastAsia="Calibri, Calibri" w:cs="Calibri, Calibri"/>
            <w:b/>
            <w:color w:val="000000"/>
            <w:lang w:val="en-US"/>
          </w:rPr>
          <w:t>F</w:t>
        </w:r>
      </w:ins>
      <w:del w:id="116" w:author="jiang" w:date="2012-09-06T15:13:00Z">
        <w:r w:rsidR="003D3222" w:rsidRPr="00FF3BB6" w:rsidDel="00DB343B">
          <w:rPr>
            <w:rFonts w:eastAsia="Calibri, Calibri" w:cs="Calibri, Calibri"/>
            <w:b/>
            <w:color w:val="000000"/>
            <w:lang w:val="en-US"/>
          </w:rPr>
          <w:delText>f</w:delText>
        </w:r>
      </w:del>
      <w:r w:rsidR="003D3222" w:rsidRPr="00FF3BB6">
        <w:rPr>
          <w:rFonts w:eastAsia="Calibri, Calibri" w:cs="Calibri, Calibri"/>
          <w:b/>
          <w:color w:val="000000"/>
          <w:lang w:val="en-US"/>
        </w:rPr>
        <w:t>or</w:t>
      </w:r>
      <w:r w:rsidRPr="00FF3BB6">
        <w:rPr>
          <w:rFonts w:eastAsia="Calibri, Calibri" w:cs="Calibri, Calibri"/>
          <w:b/>
          <w:color w:val="000000"/>
          <w:lang w:val="en-US"/>
        </w:rPr>
        <w:t>m</w:t>
      </w:r>
      <w:r w:rsidR="003D3222" w:rsidRPr="00FF3BB6">
        <w:rPr>
          <w:rFonts w:eastAsia="Calibri, Calibri" w:cs="Calibri, Calibri"/>
          <w:b/>
          <w:color w:val="000000"/>
          <w:lang w:val="en-US"/>
        </w:rPr>
        <w:t>a</w:t>
      </w:r>
      <w:r w:rsidRPr="00FF3BB6">
        <w:rPr>
          <w:rFonts w:eastAsia="Calibri, Calibri" w:cs="Calibri, Calibri"/>
          <w:b/>
          <w:color w:val="000000"/>
          <w:lang w:val="en-US"/>
        </w:rPr>
        <w:t>t</w:t>
      </w:r>
      <w:ins w:id="117" w:author="jiang" w:date="2012-10-18T16:05:00Z">
        <w:r w:rsidR="00CC6482">
          <w:rPr>
            <w:rFonts w:eastAsia="Calibri, Calibri" w:cs="Calibri, Calibri"/>
            <w:b/>
            <w:color w:val="000000"/>
            <w:lang w:val="en-US"/>
          </w:rPr>
          <w:t xml:space="preserve"> of Input Data</w:t>
        </w:r>
      </w:ins>
    </w:p>
    <w:p w14:paraId="0C5EDCF2" w14:textId="77777777" w:rsidR="00593FCF" w:rsidRPr="00362708" w:rsidRDefault="00035E18">
      <w:pPr>
        <w:pStyle w:val="Standard"/>
        <w:autoSpaceDE w:val="0"/>
        <w:jc w:val="both"/>
        <w:rPr>
          <w:lang w:val="en-US"/>
        </w:rPr>
      </w:pPr>
      <w:r w:rsidRPr="00362708">
        <w:rPr>
          <w:rFonts w:eastAsia="Calibri, Calibri" w:cs="Calibri, Calibri"/>
          <w:color w:val="000000"/>
          <w:lang w:val="en-US"/>
        </w:rPr>
        <w:t xml:space="preserve"> </w:t>
      </w:r>
    </w:p>
    <w:p w14:paraId="2E4EF0E1" w14:textId="4A1FCC52" w:rsidR="00593FCF" w:rsidRDefault="00EB37CC">
      <w:pPr>
        <w:pStyle w:val="Standard"/>
        <w:autoSpaceDE w:val="0"/>
        <w:jc w:val="both"/>
        <w:rPr>
          <w:lang w:val="en-US"/>
        </w:rPr>
      </w:pPr>
      <w:r w:rsidRPr="00362708">
        <w:rPr>
          <w:rFonts w:eastAsia="Calibri, Calibri" w:cs="Calibri, Calibri"/>
          <w:color w:val="000000"/>
          <w:lang w:val="en-US"/>
        </w:rPr>
        <w:tab/>
        <w:t xml:space="preserve">One 7-day </w:t>
      </w:r>
      <w:r w:rsidR="00FF3BB6">
        <w:rPr>
          <w:rFonts w:eastAsia="Calibri, Calibri" w:cs="Calibri, Calibri"/>
          <w:color w:val="000000"/>
          <w:lang w:val="en-US"/>
        </w:rPr>
        <w:t xml:space="preserve">composite </w:t>
      </w:r>
      <w:proofErr w:type="spellStart"/>
      <w:ins w:id="118" w:author="jiang" w:date="2012-10-18T16:05:00Z">
        <w:r w:rsidR="00CC6482">
          <w:rPr>
            <w:rFonts w:eastAsia="Calibri, Calibri" w:cs="Calibri, Calibri"/>
            <w:color w:val="000000"/>
            <w:lang w:val="en-US"/>
          </w:rPr>
          <w:t>eMODIS</w:t>
        </w:r>
        <w:proofErr w:type="spellEnd"/>
        <w:r w:rsidR="00CC6482">
          <w:rPr>
            <w:rFonts w:eastAsia="Calibri, Calibri" w:cs="Calibri, Calibri"/>
            <w:color w:val="000000"/>
            <w:lang w:val="en-US"/>
          </w:rPr>
          <w:t xml:space="preserve"> </w:t>
        </w:r>
      </w:ins>
      <w:r w:rsidRPr="00362708">
        <w:rPr>
          <w:rFonts w:eastAsia="Calibri, Calibri" w:cs="Calibri, Calibri"/>
          <w:color w:val="000000"/>
          <w:lang w:val="en-US"/>
        </w:rPr>
        <w:t>data</w:t>
      </w:r>
      <w:r w:rsidR="00035E18" w:rsidRPr="00362708">
        <w:rPr>
          <w:rFonts w:eastAsia="Calibri, Calibri" w:cs="Calibri, Calibri"/>
          <w:color w:val="000000"/>
          <w:lang w:val="en-US"/>
        </w:rPr>
        <w:t>set includes six files. They are</w:t>
      </w:r>
      <w:r w:rsidR="00FF3BB6">
        <w:rPr>
          <w:rFonts w:eastAsia="Calibri, Calibri" w:cs="Calibri, Calibri"/>
          <w:color w:val="000000"/>
          <w:lang w:val="en-US"/>
        </w:rPr>
        <w:t>:</w:t>
      </w:r>
      <w:r w:rsidR="00035E18" w:rsidRPr="00362708">
        <w:rPr>
          <w:rFonts w:eastAsia="Calibri, Calibri" w:cs="Calibri, Calibri"/>
          <w:color w:val="000000"/>
          <w:lang w:val="en-US"/>
        </w:rPr>
        <w:t xml:space="preserve"> band 1-7 reflec</w:t>
      </w:r>
      <w:r w:rsidR="003D3222">
        <w:rPr>
          <w:rFonts w:eastAsia="Calibri, Calibri" w:cs="Calibri, Calibri"/>
          <w:color w:val="000000"/>
          <w:lang w:val="en-US"/>
        </w:rPr>
        <w:t>tance, NDVI, quality, acquisition image, acquisition</w:t>
      </w:r>
      <w:r w:rsidR="00FF3BB6">
        <w:rPr>
          <w:rFonts w:eastAsia="Calibri, Calibri" w:cs="Calibri, Calibri"/>
          <w:color w:val="000000"/>
          <w:lang w:val="en-US"/>
        </w:rPr>
        <w:t xml:space="preserve"> table, and metadata.</w:t>
      </w:r>
      <w:r w:rsidR="00035E18" w:rsidRPr="00362708">
        <w:rPr>
          <w:rFonts w:eastAsia="Calibri, Calibri" w:cs="Calibri, Calibri"/>
          <w:color w:val="000000"/>
          <w:lang w:val="en-US"/>
        </w:rPr>
        <w:t xml:space="preserve"> NDVI data a</w:t>
      </w:r>
      <w:r w:rsidR="003D3222">
        <w:rPr>
          <w:rFonts w:eastAsia="Calibri, Calibri" w:cs="Calibri, Calibri"/>
          <w:color w:val="000000"/>
          <w:lang w:val="en-US"/>
        </w:rPr>
        <w:t>re used to produce colorful NDVI</w:t>
      </w:r>
      <w:r w:rsidR="00035E18" w:rsidRPr="00362708">
        <w:rPr>
          <w:rFonts w:eastAsia="Calibri, Calibri" w:cs="Calibri, Calibri"/>
          <w:color w:val="000000"/>
          <w:lang w:val="en-US"/>
        </w:rPr>
        <w:t xml:space="preserve"> image</w:t>
      </w:r>
      <w:r w:rsidR="00FF3BB6">
        <w:rPr>
          <w:rFonts w:eastAsia="Calibri, Calibri" w:cs="Calibri, Calibri"/>
          <w:color w:val="000000"/>
          <w:lang w:val="en-US"/>
        </w:rPr>
        <w:t xml:space="preserve">ry. NDVI and </w:t>
      </w:r>
      <w:r w:rsidR="00035E18" w:rsidRPr="00362708">
        <w:rPr>
          <w:rFonts w:eastAsia="Calibri, Calibri" w:cs="Calibri, Calibri"/>
          <w:color w:val="000000"/>
          <w:lang w:val="en-US"/>
        </w:rPr>
        <w:t>quality data are used to calculate NDVI metrics.</w:t>
      </w:r>
    </w:p>
    <w:p w14:paraId="257BADB9" w14:textId="77777777" w:rsidR="003D3222" w:rsidRPr="00362708" w:rsidRDefault="003D3222">
      <w:pPr>
        <w:pStyle w:val="Standard"/>
        <w:autoSpaceDE w:val="0"/>
        <w:jc w:val="both"/>
        <w:rPr>
          <w:lang w:val="en-US"/>
        </w:rPr>
      </w:pPr>
    </w:p>
    <w:p w14:paraId="14C45EB6" w14:textId="77777777" w:rsidR="00593FCF" w:rsidRPr="00362708" w:rsidRDefault="003D3222">
      <w:pPr>
        <w:pStyle w:val="Standard"/>
        <w:autoSpaceDE w:val="0"/>
        <w:jc w:val="both"/>
        <w:rPr>
          <w:lang w:val="en-US"/>
        </w:rPr>
      </w:pPr>
      <w:r>
        <w:rPr>
          <w:rFonts w:eastAsia="Calibri, Calibri" w:cs="Calibri, Calibri"/>
          <w:color w:val="000000"/>
          <w:lang w:val="en-US"/>
        </w:rPr>
        <w:tab/>
        <w:t>NDIV data are</w:t>
      </w:r>
      <w:r w:rsidR="00035E18" w:rsidRPr="00362708">
        <w:rPr>
          <w:rFonts w:eastAsia="Calibri, Calibri" w:cs="Calibri, Calibri"/>
          <w:color w:val="000000"/>
          <w:lang w:val="en-US"/>
        </w:rPr>
        <w:t xml:space="preserve"> in the range from </w:t>
      </w:r>
      <w:r>
        <w:rPr>
          <w:rFonts w:eastAsia="Calibri, Calibri" w:cs="Times New Roman"/>
          <w:color w:val="000000"/>
          <w:lang w:val="en-US"/>
        </w:rPr>
        <w:t xml:space="preserve">-1999 to 10000, </w:t>
      </w:r>
      <w:r w:rsidR="00035E18" w:rsidRPr="00362708">
        <w:rPr>
          <w:rFonts w:eastAsia="Calibri, Calibri" w:cs="Times New Roman"/>
          <w:color w:val="000000"/>
          <w:lang w:val="en-US"/>
        </w:rPr>
        <w:t>and</w:t>
      </w:r>
      <w:r>
        <w:rPr>
          <w:rFonts w:eastAsia="Calibri, Calibri" w:cs="Times New Roman"/>
          <w:color w:val="000000"/>
          <w:lang w:val="en-US"/>
        </w:rPr>
        <w:t xml:space="preserve"> the -2000 is fill value. Value "-1</w:t>
      </w:r>
      <w:r w:rsidR="00035E18" w:rsidRPr="00362708">
        <w:rPr>
          <w:rFonts w:eastAsia="Calibri, Calibri" w:cs="Times New Roman"/>
          <w:color w:val="000000"/>
          <w:lang w:val="en-US"/>
        </w:rPr>
        <w:t>999" is assigned to</w:t>
      </w:r>
      <w:r>
        <w:rPr>
          <w:rFonts w:eastAsia="Calibri, Calibri" w:cs="Times New Roman"/>
          <w:color w:val="000000"/>
          <w:lang w:val="en-US"/>
        </w:rPr>
        <w:t xml:space="preserve"> any VI computation between "-1998" and "-10000". </w:t>
      </w:r>
      <w:r w:rsidR="00035E18" w:rsidRPr="00362708">
        <w:rPr>
          <w:rFonts w:eastAsia="Calibri, Calibri" w:cs="Times New Roman"/>
          <w:color w:val="000000"/>
          <w:lang w:val="en-US"/>
        </w:rPr>
        <w:t>VI c</w:t>
      </w:r>
      <w:r>
        <w:rPr>
          <w:rFonts w:eastAsia="Calibri, Calibri" w:cs="Times New Roman"/>
          <w:color w:val="000000"/>
          <w:lang w:val="en-US"/>
        </w:rPr>
        <w:t>omputation between "-1" and "-1</w:t>
      </w:r>
      <w:r w:rsidR="00035E18" w:rsidRPr="00362708">
        <w:rPr>
          <w:rFonts w:eastAsia="Calibri, Calibri" w:cs="Times New Roman"/>
          <w:color w:val="000000"/>
          <w:lang w:val="en-US"/>
        </w:rPr>
        <w:t xml:space="preserve">997" are </w:t>
      </w:r>
      <w:r w:rsidRPr="00362708">
        <w:rPr>
          <w:rFonts w:eastAsia="Calibri, Calibri" w:cs="Times New Roman"/>
          <w:color w:val="000000"/>
          <w:lang w:val="en-US"/>
        </w:rPr>
        <w:t>assigned</w:t>
      </w:r>
      <w:r w:rsidR="00035E18" w:rsidRPr="00362708">
        <w:rPr>
          <w:rFonts w:eastAsia="Calibri, Calibri" w:cs="Times New Roman"/>
          <w:color w:val="000000"/>
          <w:lang w:val="en-US"/>
        </w:rPr>
        <w:t xml:space="preserve"> face value.</w:t>
      </w:r>
      <w:r>
        <w:rPr>
          <w:rFonts w:eastAsia="Calibri, Calibri" w:cs="Times New Roman"/>
          <w:color w:val="000000"/>
          <w:lang w:val="en-US"/>
        </w:rPr>
        <w:t xml:space="preserve"> </w:t>
      </w:r>
      <w:r w:rsidR="00035E18" w:rsidRPr="00362708">
        <w:rPr>
          <w:rFonts w:eastAsia="Calibri, Calibri" w:cs="Times New Roman"/>
          <w:color w:val="000000"/>
          <w:lang w:val="en-US"/>
        </w:rPr>
        <w:t xml:space="preserve">When surface reflectance </w:t>
      </w:r>
      <w:r>
        <w:rPr>
          <w:rFonts w:eastAsia="Calibri, Calibri" w:cs="Times New Roman"/>
          <w:color w:val="000000"/>
          <w:lang w:val="en-US"/>
        </w:rPr>
        <w:t xml:space="preserve">input pixels contain negative </w:t>
      </w:r>
      <w:r w:rsidR="00035E18" w:rsidRPr="00362708">
        <w:rPr>
          <w:rFonts w:eastAsia="Calibri, Calibri" w:cs="Times New Roman"/>
          <w:color w:val="000000"/>
          <w:lang w:val="en-US"/>
        </w:rPr>
        <w:t>fill values, the pixel</w:t>
      </w:r>
      <w:r>
        <w:rPr>
          <w:rFonts w:eastAsia="Calibri, Calibri" w:cs="Times New Roman"/>
          <w:color w:val="000000"/>
          <w:lang w:val="en-US"/>
        </w:rPr>
        <w:t>s</w:t>
      </w:r>
      <w:r w:rsidR="00035E18" w:rsidRPr="00362708">
        <w:rPr>
          <w:rFonts w:eastAsia="Calibri, Calibri" w:cs="Times New Roman"/>
          <w:color w:val="000000"/>
          <w:lang w:val="en-US"/>
        </w:rPr>
        <w:t xml:space="preserve"> will have a "-2,000" for NDVI and a correspon</w:t>
      </w:r>
      <w:r>
        <w:rPr>
          <w:rFonts w:eastAsia="Calibri, Calibri" w:cs="Times New Roman"/>
          <w:color w:val="000000"/>
          <w:lang w:val="en-US"/>
        </w:rPr>
        <w:t>d</w:t>
      </w:r>
      <w:r w:rsidR="00035E18" w:rsidRPr="00362708">
        <w:rPr>
          <w:rFonts w:eastAsia="Calibri, Calibri" w:cs="Times New Roman"/>
          <w:color w:val="000000"/>
          <w:lang w:val="en-US"/>
        </w:rPr>
        <w:t>ing "10" in the band quality layer.  The scale factor is 0.0001. After applying the scale factor, valid NDVI values range from "0.0" to "1.0".</w:t>
      </w:r>
    </w:p>
    <w:p w14:paraId="4C72310D" w14:textId="77777777" w:rsidR="00593FCF" w:rsidRPr="00362708" w:rsidRDefault="00035E18">
      <w:pPr>
        <w:pStyle w:val="Standard"/>
        <w:autoSpaceDE w:val="0"/>
        <w:jc w:val="both"/>
        <w:rPr>
          <w:lang w:val="en-US"/>
        </w:rPr>
      </w:pPr>
      <w:r w:rsidRPr="00362708">
        <w:rPr>
          <w:rFonts w:eastAsia="Calibri, Calibri" w:cs="Times New Roman"/>
          <w:color w:val="000000"/>
          <w:lang w:val="en-US"/>
        </w:rPr>
        <w:lastRenderedPageBreak/>
        <w:t xml:space="preserve">          Quality layer includes flag values to indicate the quality of the corresponding NDVI values. The flag val</w:t>
      </w:r>
      <w:r w:rsidR="000629E7">
        <w:rPr>
          <w:rFonts w:eastAsia="Calibri, Calibri" w:cs="Times New Roman"/>
          <w:color w:val="000000"/>
          <w:lang w:val="en-US"/>
        </w:rPr>
        <w:t>ues are: 0—good, 1—cloudy, 2—bad data</w:t>
      </w:r>
      <w:r w:rsidRPr="00362708">
        <w:rPr>
          <w:rFonts w:eastAsia="Calibri, Calibri" w:cs="Times New Roman"/>
          <w:color w:val="000000"/>
          <w:lang w:val="en-US"/>
        </w:rPr>
        <w:t xml:space="preserve">, 3—negative reflectance, 4—snow, </w:t>
      </w:r>
      <w:r w:rsidR="003E6CF6">
        <w:rPr>
          <w:rFonts w:eastAsia="Calibri, Calibri" w:cs="Times New Roman"/>
          <w:color w:val="000000"/>
          <w:lang w:val="en-US"/>
        </w:rPr>
        <w:t xml:space="preserve">and </w:t>
      </w:r>
      <w:r w:rsidRPr="00362708">
        <w:rPr>
          <w:rFonts w:eastAsia="Calibri, Calibri" w:cs="Times New Roman"/>
          <w:color w:val="000000"/>
          <w:lang w:val="en-US"/>
        </w:rPr>
        <w:t>10—fill</w:t>
      </w:r>
      <w:r w:rsidR="000629E7">
        <w:rPr>
          <w:rFonts w:eastAsia="Calibri, Calibri" w:cs="Times New Roman"/>
          <w:color w:val="000000"/>
          <w:lang w:val="en-US"/>
        </w:rPr>
        <w:t xml:space="preserve"> value</w:t>
      </w:r>
      <w:r w:rsidRPr="00362708">
        <w:rPr>
          <w:rFonts w:eastAsia="Calibri, Calibri" w:cs="Times New Roman"/>
          <w:color w:val="000000"/>
          <w:lang w:val="en-US"/>
        </w:rPr>
        <w:t>.</w:t>
      </w:r>
    </w:p>
    <w:p w14:paraId="53D09DC2" w14:textId="77777777" w:rsidR="00593FCF" w:rsidRPr="00362708" w:rsidRDefault="00593FCF">
      <w:pPr>
        <w:pStyle w:val="Standard"/>
        <w:autoSpaceDE w:val="0"/>
        <w:jc w:val="both"/>
        <w:rPr>
          <w:lang w:val="en-US"/>
        </w:rPr>
      </w:pPr>
    </w:p>
    <w:p w14:paraId="0540F3BF" w14:textId="77777777" w:rsidR="00593FCF" w:rsidRPr="00DB343B" w:rsidRDefault="000629E7">
      <w:pPr>
        <w:pStyle w:val="Standard"/>
        <w:autoSpaceDE w:val="0"/>
        <w:jc w:val="both"/>
        <w:rPr>
          <w:rFonts w:eastAsia="Calibri, Calibri" w:cs="Calibri, Calibri"/>
          <w:b/>
          <w:color w:val="000000"/>
          <w:lang w:val="en-US"/>
          <w:rPrChange w:id="119" w:author="jiang" w:date="2012-09-06T15:14:00Z">
            <w:rPr>
              <w:rFonts w:eastAsia="Calibri, Calibri" w:cs="Calibri, Calibri"/>
              <w:color w:val="000000"/>
              <w:lang w:val="en-US"/>
            </w:rPr>
          </w:rPrChange>
        </w:rPr>
      </w:pPr>
      <w:r w:rsidRPr="00DB343B">
        <w:rPr>
          <w:rFonts w:eastAsia="Calibri, Calibri" w:cs="Calibri, Calibri"/>
          <w:b/>
          <w:color w:val="000000"/>
          <w:lang w:val="en-US"/>
          <w:rPrChange w:id="120" w:author="jiang" w:date="2012-09-06T15:14:00Z">
            <w:rPr>
              <w:rFonts w:eastAsia="Calibri, Calibri" w:cs="Calibri, Calibri"/>
              <w:color w:val="000000"/>
              <w:lang w:val="en-US"/>
            </w:rPr>
          </w:rPrChange>
        </w:rPr>
        <w:t xml:space="preserve">2.2 </w:t>
      </w:r>
      <w:r w:rsidR="0009083D" w:rsidRPr="00DB343B">
        <w:rPr>
          <w:rFonts w:eastAsia="Calibri, Calibri" w:cs="Calibri, Calibri"/>
          <w:b/>
          <w:color w:val="000000"/>
          <w:lang w:val="en-US"/>
          <w:rPrChange w:id="121" w:author="jiang" w:date="2012-09-06T15:14:00Z">
            <w:rPr>
              <w:rFonts w:eastAsia="Calibri, Calibri" w:cs="Calibri, Calibri"/>
              <w:color w:val="000000"/>
              <w:lang w:val="en-US"/>
            </w:rPr>
          </w:rPrChange>
        </w:rPr>
        <w:t>NDVI Metrics</w:t>
      </w:r>
    </w:p>
    <w:p w14:paraId="27D398D1" w14:textId="77777777" w:rsidR="0009083D" w:rsidRDefault="0009083D">
      <w:pPr>
        <w:pStyle w:val="Standard"/>
        <w:autoSpaceDE w:val="0"/>
        <w:jc w:val="both"/>
        <w:rPr>
          <w:rFonts w:eastAsia="Calibri, Calibri" w:cs="Calibri, Calibri"/>
          <w:color w:val="000000"/>
          <w:lang w:val="en-US"/>
        </w:rPr>
      </w:pPr>
    </w:p>
    <w:p w14:paraId="7B9A46C4" w14:textId="77777777" w:rsidR="00A244F1" w:rsidRDefault="0009083D">
      <w:pPr>
        <w:pStyle w:val="Standard"/>
        <w:autoSpaceDE w:val="0"/>
        <w:jc w:val="both"/>
        <w:rPr>
          <w:rFonts w:eastAsia="Calibri, Calibri" w:cs="Calibri, Calibri"/>
          <w:color w:val="000000"/>
          <w:lang w:val="en-US"/>
        </w:rPr>
      </w:pPr>
      <w:r>
        <w:rPr>
          <w:rFonts w:eastAsia="Calibri, Calibri" w:cs="Calibri, Calibri"/>
          <w:color w:val="000000"/>
          <w:lang w:val="en-US"/>
        </w:rPr>
        <w:tab/>
      </w:r>
      <w:r w:rsidR="003E6CF6">
        <w:rPr>
          <w:rFonts w:eastAsia="Calibri, Calibri" w:cs="Calibri, Calibri"/>
          <w:color w:val="000000"/>
          <w:lang w:val="en-US"/>
        </w:rPr>
        <w:t xml:space="preserve">The </w:t>
      </w:r>
      <w:r w:rsidR="00A244F1">
        <w:rPr>
          <w:rFonts w:eastAsia="Calibri, Calibri" w:cs="Calibri, Calibri"/>
          <w:color w:val="000000"/>
          <w:lang w:val="en-US"/>
        </w:rPr>
        <w:t xml:space="preserve">NDVI metrics algorithm is developed with IDL </w:t>
      </w:r>
      <w:r w:rsidR="003E6CF6">
        <w:rPr>
          <w:rFonts w:eastAsia="Calibri, Calibri" w:cs="Calibri, Calibri"/>
          <w:color w:val="000000"/>
          <w:lang w:val="en-US"/>
        </w:rPr>
        <w:t>and ENVI language. The schema of the algorithm is illustrated</w:t>
      </w:r>
      <w:r w:rsidR="00A244F1">
        <w:rPr>
          <w:rFonts w:eastAsia="Calibri, Calibri" w:cs="Calibri, Calibri"/>
          <w:color w:val="000000"/>
          <w:lang w:val="en-US"/>
        </w:rPr>
        <w:t xml:space="preserve"> in the Figure 2.2. </w:t>
      </w:r>
    </w:p>
    <w:p w14:paraId="6899B9EC" w14:textId="77777777" w:rsidR="00A244F1" w:rsidRDefault="00A244F1">
      <w:pPr>
        <w:pStyle w:val="Standard"/>
        <w:autoSpaceDE w:val="0"/>
        <w:jc w:val="both"/>
        <w:rPr>
          <w:rFonts w:eastAsia="Calibri, Calibri" w:cs="Calibri, Calibri"/>
          <w:color w:val="000000"/>
          <w:lang w:val="en-US"/>
        </w:rPr>
      </w:pPr>
    </w:p>
    <w:p w14:paraId="6C7E8226" w14:textId="77777777" w:rsidR="00593FCF" w:rsidRPr="00362708" w:rsidRDefault="00611801">
      <w:pPr>
        <w:pStyle w:val="Standard"/>
        <w:autoSpaceDE w:val="0"/>
        <w:jc w:val="both"/>
        <w:rPr>
          <w:lang w:val="en-US"/>
        </w:rPr>
      </w:pPr>
      <w:r>
        <w:rPr>
          <w:rFonts w:eastAsia="Calibri, Calibri" w:cs="Calibri, Calibri"/>
          <w:color w:val="000000"/>
          <w:lang w:val="en-US"/>
        </w:rPr>
        <w:t xml:space="preserve">   </w:t>
      </w:r>
    </w:p>
    <w:p w14:paraId="4C53EFD4" w14:textId="77777777" w:rsidR="00593FCF" w:rsidRPr="00362708" w:rsidRDefault="000F7476">
      <w:pPr>
        <w:pStyle w:val="Standard"/>
        <w:autoSpaceDE w:val="0"/>
        <w:jc w:val="both"/>
        <w:rPr>
          <w:lang w:val="en-US"/>
        </w:rPr>
      </w:pPr>
      <w:r w:rsidRPr="00362708">
        <w:rPr>
          <w:noProof/>
          <w:lang w:val="en-US" w:eastAsia="zh-CN" w:bidi="ar-SA"/>
        </w:rPr>
        <mc:AlternateContent>
          <mc:Choice Requires="wpg">
            <w:drawing>
              <wp:anchor distT="0" distB="0" distL="114300" distR="114300" simplePos="0" relativeHeight="251716096" behindDoc="0" locked="0" layoutInCell="1" allowOverlap="1" wp14:anchorId="118B8252" wp14:editId="301348A6">
                <wp:simplePos x="0" y="0"/>
                <wp:positionH relativeFrom="column">
                  <wp:posOffset>1610360</wp:posOffset>
                </wp:positionH>
                <wp:positionV relativeFrom="paragraph">
                  <wp:posOffset>153670</wp:posOffset>
                </wp:positionV>
                <wp:extent cx="2997200" cy="4540250"/>
                <wp:effectExtent l="0" t="0" r="12700" b="12700"/>
                <wp:wrapNone/>
                <wp:docPr id="101" name="Group 101"/>
                <wp:cNvGraphicFramePr/>
                <a:graphic xmlns:a="http://schemas.openxmlformats.org/drawingml/2006/main">
                  <a:graphicData uri="http://schemas.microsoft.com/office/word/2010/wordprocessingGroup">
                    <wpg:wgp>
                      <wpg:cNvGrpSpPr/>
                      <wpg:grpSpPr>
                        <a:xfrm>
                          <a:off x="0" y="0"/>
                          <a:ext cx="2997200" cy="4540250"/>
                          <a:chOff x="0" y="0"/>
                          <a:chExt cx="2997200" cy="4540250"/>
                        </a:xfrm>
                      </wpg:grpSpPr>
                      <wps:wsp>
                        <wps:cNvPr id="11" name="Flowchart: Preparation 13"/>
                        <wps:cNvSpPr/>
                        <wps:spPr>
                          <a:xfrm>
                            <a:off x="209550" y="0"/>
                            <a:ext cx="2647946" cy="438153"/>
                          </a:xfrm>
                          <a:custGeom>
                            <a:avLst/>
                            <a:gdLst>
                              <a:gd name="f0" fmla="val w"/>
                              <a:gd name="f1" fmla="val h"/>
                              <a:gd name="f2" fmla="val 0"/>
                              <a:gd name="f3" fmla="val 10"/>
                              <a:gd name="f4" fmla="val 5"/>
                              <a:gd name="f5" fmla="val 2"/>
                              <a:gd name="f6" fmla="val 8"/>
                              <a:gd name="f7" fmla="*/ f0 1 10"/>
                              <a:gd name="f8" fmla="*/ f1 1 10"/>
                              <a:gd name="f9" fmla="val f2"/>
                              <a:gd name="f10" fmla="val f3"/>
                              <a:gd name="f11" fmla="+- f10 0 f9"/>
                              <a:gd name="f12" fmla="*/ f11 1 10"/>
                              <a:gd name="f13" fmla="*/ f11 1 5"/>
                              <a:gd name="f14" fmla="*/ f11 4 1"/>
                              <a:gd name="f15" fmla="*/ f14 1 5"/>
                              <a:gd name="f16" fmla="*/ f13 1 f12"/>
                              <a:gd name="f17" fmla="*/ f9 1 f12"/>
                              <a:gd name="f18" fmla="*/ f10 1 f12"/>
                              <a:gd name="f19" fmla="*/ f15 1 f12"/>
                              <a:gd name="f20" fmla="*/ f16 f7 1"/>
                              <a:gd name="f21" fmla="*/ f18 f8 1"/>
                              <a:gd name="f22" fmla="*/ f17 f8 1"/>
                              <a:gd name="f23" fmla="*/ f19 f7 1"/>
                            </a:gdLst>
                            <a:ahLst/>
                            <a:cxnLst>
                              <a:cxn ang="3cd4">
                                <a:pos x="hc" y="t"/>
                              </a:cxn>
                              <a:cxn ang="0">
                                <a:pos x="r" y="vc"/>
                              </a:cxn>
                              <a:cxn ang="cd4">
                                <a:pos x="hc" y="b"/>
                              </a:cxn>
                              <a:cxn ang="cd2">
                                <a:pos x="l" y="vc"/>
                              </a:cxn>
                            </a:cxnLst>
                            <a:rect l="f20" t="f22" r="f23" b="f21"/>
                            <a:pathLst>
                              <a:path w="10" h="10">
                                <a:moveTo>
                                  <a:pt x="f2" y="f4"/>
                                </a:moveTo>
                                <a:lnTo>
                                  <a:pt x="f5" y="f2"/>
                                </a:lnTo>
                                <a:lnTo>
                                  <a:pt x="f6" y="f2"/>
                                </a:lnTo>
                                <a:lnTo>
                                  <a:pt x="f3" y="f4"/>
                                </a:lnTo>
                                <a:lnTo>
                                  <a:pt x="f6" y="f3"/>
                                </a:lnTo>
                                <a:lnTo>
                                  <a:pt x="f5" y="f3"/>
                                </a:lnTo>
                                <a:close/>
                              </a:path>
                            </a:pathLst>
                          </a:custGeom>
                          <a:solidFill>
                            <a:srgbClr val="FFFFFF"/>
                          </a:solidFill>
                          <a:ln w="25402">
                            <a:solidFill>
                              <a:schemeClr val="accent6"/>
                            </a:solidFill>
                            <a:prstDash val="solid"/>
                          </a:ln>
                        </wps:spPr>
                        <wps:txbx>
                          <w:txbxContent>
                            <w:p w14:paraId="54C92297" w14:textId="77777777" w:rsidR="00CE5836" w:rsidRPr="000F7476" w:rsidRDefault="00CE5836">
                              <w:pPr>
                                <w:jc w:val="center"/>
                              </w:pPr>
                              <w:r w:rsidRPr="000F7476">
                                <w:t>NDVI and quality data</w:t>
                              </w:r>
                            </w:p>
                          </w:txbxContent>
                        </wps:txbx>
                        <wps:bodyPr vert="horz" wrap="square" lIns="91440" tIns="45720" rIns="91440" bIns="45720" anchor="ctr" anchorCtr="0" compatLnSpc="1"/>
                      </wps:wsp>
                      <wps:wsp>
                        <wps:cNvPr id="13" name="Flowchart: Process 14"/>
                        <wps:cNvSpPr/>
                        <wps:spPr>
                          <a:xfrm>
                            <a:off x="279400" y="742950"/>
                            <a:ext cx="2578736" cy="516892"/>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2C965B06" w14:textId="77777777" w:rsidR="00CE5836" w:rsidRDefault="00CE5836">
                              <w:pPr>
                                <w:jc w:val="center"/>
                              </w:pPr>
                              <w:r>
                                <w:t>Stack the NDVI and quality data</w:t>
                              </w:r>
                            </w:p>
                          </w:txbxContent>
                        </wps:txbx>
                        <wps:bodyPr vert="horz" wrap="square" lIns="91440" tIns="45720" rIns="91440" bIns="45720" anchor="ctr" anchorCtr="0" compatLnSpc="1"/>
                      </wps:wsp>
                      <wps:wsp>
                        <wps:cNvPr id="17" name="Flowchart: Process 16"/>
                        <wps:cNvSpPr/>
                        <wps:spPr>
                          <a:xfrm>
                            <a:off x="241300" y="2343150"/>
                            <a:ext cx="2578736" cy="601976"/>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5DF1B0B7" w14:textId="77777777" w:rsidR="00CE5836" w:rsidRDefault="00CE5836">
                              <w:pPr>
                                <w:jc w:val="center"/>
                              </w:pPr>
                              <w:r>
                                <w:t>Smooth the interpolated data</w:t>
                              </w:r>
                            </w:p>
                          </w:txbxContent>
                        </wps:txbx>
                        <wps:bodyPr vert="horz" wrap="square" lIns="91440" tIns="45720" rIns="91440" bIns="45720" anchor="ctr" anchorCtr="0" compatLnSpc="1"/>
                      </wps:wsp>
                      <wps:wsp>
                        <wps:cNvPr id="19" name="Rectangle 17"/>
                        <wps:cNvSpPr/>
                        <wps:spPr>
                          <a:xfrm>
                            <a:off x="241300" y="3219450"/>
                            <a:ext cx="2616198" cy="523878"/>
                          </a:xfrm>
                          <a:prstGeom prst="rect">
                            <a:avLst/>
                          </a:prstGeom>
                          <a:solidFill>
                            <a:srgbClr val="FFFFFF"/>
                          </a:solidFill>
                          <a:ln w="25402">
                            <a:solidFill>
                              <a:schemeClr val="accent6"/>
                            </a:solidFill>
                            <a:prstDash val="solid"/>
                          </a:ln>
                        </wps:spPr>
                        <wps:txbx>
                          <w:txbxContent>
                            <w:p w14:paraId="78FF0959" w14:textId="77777777" w:rsidR="00CE5836" w:rsidRDefault="00CE5836">
                              <w:pPr>
                                <w:jc w:val="center"/>
                              </w:pPr>
                              <w:r>
                                <w:t>Calculate the metrics</w:t>
                              </w:r>
                            </w:p>
                          </w:txbxContent>
                        </wps:txbx>
                        <wps:bodyPr vert="horz" wrap="square" lIns="91440" tIns="45720" rIns="91440" bIns="45720" anchor="ctr" anchorCtr="0" compatLnSpc="1"/>
                      </wps:wsp>
                      <wps:wsp>
                        <wps:cNvPr id="95" name="Straight Arrow Connector 95"/>
                        <wps:cNvCnPr/>
                        <wps:spPr>
                          <a:xfrm>
                            <a:off x="1524000" y="43815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1524000" y="1257300"/>
                            <a:ext cx="0" cy="2705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1524000" y="2095500"/>
                            <a:ext cx="0" cy="2470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a:off x="1524000" y="2946400"/>
                            <a:ext cx="0" cy="274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a:off x="1524000" y="3746500"/>
                            <a:ext cx="0" cy="377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Flowchart: Terminator 100"/>
                        <wps:cNvSpPr/>
                        <wps:spPr>
                          <a:xfrm>
                            <a:off x="0" y="4127500"/>
                            <a:ext cx="2997200" cy="4127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5D81E6B4" w14:textId="77777777" w:rsidR="00CE5836" w:rsidRDefault="00CE5836" w:rsidP="000F7476">
                              <w:pPr>
                                <w:jc w:val="center"/>
                              </w:pPr>
                              <w:r>
                                <w:t>NDVI metrics and smoothed data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1" o:spid="_x0000_s1030" style="position:absolute;left:0;text-align:left;margin-left:126.8pt;margin-top:12.1pt;width:236pt;height:357.5pt;z-index:251716096" coordsize="29972,4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">
                <v:shape id="Flowchart: Preparation 13" o:spid="_x0000_s1031" style="position:absolute;left:2095;width:26479;height:4381;visibility:visible;mso-wrap-style:square;v-text-anchor:middle" coordsize="10,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ZpsEA&#10;AADbAAAADwAAAGRycy9kb3ducmV2LnhtbERPTWvCQBC9F/wPywjemo1FSkizighii4dgWuh1yI5J&#10;NDsbs1tN/n1XELzN431OthpMK67Uu8aygnkUgyAurW64UvDzvX1NQDiPrLG1TApGcrBaTl4yTLW9&#10;8YGuha9ECGGXooLa+y6V0pU1GXSR7YgDd7S9QR9gX0nd4y2Em1a+xfG7NNhwaKixo01N5bn4Mwqa&#10;wubHhd4n59PlN0l2X3I/2lyp2XRYf4DwNPin+OH+1GH+HO6/h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X2abBAAAA2wAAAA8AAAAAAAAAAAAAAAAAmAIAAGRycy9kb3du&#10;cmV2LnhtbFBLBQYAAAAABAAEAPUAAACGAwAAAAA=&#10;" adj="-11796480,,5400" path="m,5l2,,8,r2,5l8,10r-6,l,5xe" strokecolor="#f79646 [3209]" strokeweight=".70561mm">
                  <v:stroke joinstyle="miter"/>
                  <v:formulas/>
                  <v:path arrowok="t" o:connecttype="custom" o:connectlocs="1323973,0;2647946,219077;1323973,438153;0,219077" o:connectangles="270,0,90,180" textboxrect="2,0,8,10"/>
                  <v:textbox>
                    <w:txbxContent>
                      <w:p w14:paraId="54C92297" w14:textId="77777777" w:rsidR="00CE5836" w:rsidRPr="000F7476" w:rsidRDefault="00CE5836">
                        <w:pPr>
                          <w:jc w:val="center"/>
                        </w:pPr>
                        <w:r w:rsidRPr="000F7476">
                          <w:t>NDVI and quality data</w:t>
                        </w:r>
                      </w:p>
                    </w:txbxContent>
                  </v:textbox>
                </v:shape>
                <v:shape id="Flowchart: Process 14" o:spid="_x0000_s1032" style="position:absolute;left:2794;top:7429;width:25787;height:5169;visibility:visible;mso-wrap-style:square;v-text-anchor:middle" coordsize="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2qsIA&#10;AADbAAAADwAAAGRycy9kb3ducmV2LnhtbERPTWvCQBC9C/6HZQq96aYVSk2zkSBVemgLxh48Dtkx&#10;iWZnw+6qyb/vFgre5vE+J1sNphNXcr61rOBpnoAgrqxuuVbws9/MXkH4gKyxs0wKRvKwyqeTDFNt&#10;b7yjaxlqEUPYp6igCaFPpfRVQwb93PbEkTtaZzBE6GqpHd5iuOnkc5K8SIMtx4YGe1o3VJ3Li1Fg&#10;Dt/jeDgtP8/+6x25LtxuWzilHh+G4g1EoCHcxf/uDx3nL+Dvl3i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KvaqwgAAANsAAAAPAAAAAAAAAAAAAAAAAJgCAABkcnMvZG93&#10;bnJldi54bWxQSwUGAAAAAAQABAD1AAAAhwMAAAAA&#10;" adj="-11796480,,5400" path="m,l1,r,1l,1,,xe" strokecolor="#f79646 [3209]" strokeweight=".70561mm">
                  <v:stroke joinstyle="miter"/>
                  <v:formulas/>
                  <v:path arrowok="t" o:connecttype="custom" o:connectlocs="1289368,0;2578736,258446;1289368,516892;0,258446" o:connectangles="270,0,90,180" textboxrect="0,0,1,1"/>
                  <v:textbox>
                    <w:txbxContent>
                      <w:p w14:paraId="2C965B06" w14:textId="77777777" w:rsidR="00CE5836" w:rsidRDefault="00CE5836">
                        <w:pPr>
                          <w:jc w:val="center"/>
                        </w:pPr>
                        <w:r>
                          <w:t>Stack the NDVI and quality data</w:t>
                        </w:r>
                      </w:p>
                    </w:txbxContent>
                  </v:textbox>
                </v:shape>
                <v:shape id="Flowchart: Process 16" o:spid="_x0000_s1033" style="position:absolute;left:2413;top:23431;width:25787;height:6020;visibility:visible;mso-wrap-style:square;v-text-anchor:middle" coordsize="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wqcIA&#10;AADbAAAADwAAAGRycy9kb3ducmV2LnhtbERPTWvCQBC9C/6HZQq96aY92JpmI0Gq9NAWjD14HLJj&#10;Es3Oht1Vk3/fLRS8zeN9TrYaTCeu5HxrWcHTPAFBXFndcq3gZ7+ZvYLwAVljZ5kUjORhlU8nGaba&#10;3nhH1zLUIoawT1FBE0KfSumrhgz6ue2JI3e0zmCI0NVSO7zFcNPJ5yRZSIMtx4YGe1o3VJ3Li1Fg&#10;Dt/jeDgtP8/+6x25LtxuWzilHh+G4g1EoCHcxf/uDx3nv8DfL/EA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EfCpwgAAANsAAAAPAAAAAAAAAAAAAAAAAJgCAABkcnMvZG93&#10;bnJldi54bWxQSwUGAAAAAAQABAD1AAAAhwMAAAAA&#10;" adj="-11796480,,5400" path="m,l1,r,1l,1,,xe" strokecolor="#f79646 [3209]" strokeweight=".70561mm">
                  <v:stroke joinstyle="miter"/>
                  <v:formulas/>
                  <v:path arrowok="t" o:connecttype="custom" o:connectlocs="1289368,0;2578736,300988;1289368,601976;0,300988" o:connectangles="270,0,90,180" textboxrect="0,0,1,1"/>
                  <v:textbox>
                    <w:txbxContent>
                      <w:p w14:paraId="5DF1B0B7" w14:textId="77777777" w:rsidR="00CE5836" w:rsidRDefault="00CE5836">
                        <w:pPr>
                          <w:jc w:val="center"/>
                        </w:pPr>
                        <w:r>
                          <w:t>Smooth the interpolated data</w:t>
                        </w:r>
                      </w:p>
                    </w:txbxContent>
                  </v:textbox>
                </v:shape>
                <v:rect id="Rectangle 17" o:spid="_x0000_s1034" style="position:absolute;left:2413;top:32194;width:2616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8DMAA&#10;AADbAAAADwAAAGRycy9kb3ducmV2LnhtbERPS4vCMBC+L/gfwgje1tQHq1ajFEFWZC8+Lt6GZmxL&#10;m0lporb/fiMI3ubje85q05pKPKhxhWUFo2EEgji1uuBMweW8+56DcB5ZY2WZFHTkYLPufa0w1vbJ&#10;R3qcfCZCCLsYFeTe17GULs3JoBvamjhwN9sY9AE2mdQNPkO4qeQ4in6kwYJDQ441bXNKy9PdKNB8&#10;XXR/s9FUduVvObkdErxGiVKDfpssQXhq/Uf8du91mL+A1y/h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8DMAAAADbAAAADwAAAAAAAAAAAAAAAACYAgAAZHJzL2Rvd25y&#10;ZXYueG1sUEsFBgAAAAAEAAQA9QAAAIUDAAAAAA==&#10;" strokecolor="#f79646 [3209]" strokeweight=".70561mm">
                  <v:textbox>
                    <w:txbxContent>
                      <w:p w14:paraId="78FF0959" w14:textId="77777777" w:rsidR="00CE5836" w:rsidRDefault="00CE5836">
                        <w:pPr>
                          <w:jc w:val="center"/>
                        </w:pPr>
                        <w:r>
                          <w:t>Calculate the metrics</w:t>
                        </w:r>
                      </w:p>
                    </w:txbxContent>
                  </v:textbox>
                </v:rect>
                <v:shapetype id="_x0000_t32" coordsize="21600,21600" o:spt="32" o:oned="t" path="m,l21600,21600e" filled="f">
                  <v:path arrowok="t" fillok="f" o:connecttype="none"/>
                  <o:lock v:ext="edit" shapetype="t"/>
                </v:shapetype>
                <v:shape id="Straight Arrow Connector 95" o:spid="_x0000_s1035" type="#_x0000_t32" style="position:absolute;left:15240;top:4381;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Straight Arrow Connector 96" o:spid="_x0000_s1036" type="#_x0000_t32" style="position:absolute;left:15240;top:12573;width:0;height:27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58Y8QAAADbAAAADwAAAGRycy9kb3ducmV2LnhtbESPQWuDQBSE74H+h+UVckvWNhis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nxjxAAAANsAAAAPAAAAAAAAAAAA&#10;AAAAAKECAABkcnMvZG93bnJldi54bWxQSwUGAAAAAAQABAD5AAAAkgMAAAAA&#10;" strokecolor="#4579b8 [3044]">
                  <v:stroke endarrow="open"/>
                </v:shape>
                <v:shape id="Straight Arrow Connector 97" o:spid="_x0000_s1037" type="#_x0000_t32" style="position:absolute;left:15240;top:20955;width:0;height:2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Straight Arrow Connector 98" o:spid="_x0000_s1038" type="#_x0000_t32" style="position:absolute;left:15240;top:29464;width:0;height: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1NisEAAADbAAAADwAAAGRycy9kb3ducmV2LnhtbERPy0rDQBTdC/7DcIXuzERLJKa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U2KwQAAANsAAAAPAAAAAAAAAAAAAAAA&#10;AKECAABkcnMvZG93bnJldi54bWxQSwUGAAAAAAQABAD5AAAAjwMAAAAA&#10;" strokecolor="#4579b8 [3044]">
                  <v:stroke endarrow="open"/>
                </v:shape>
                <v:shape id="Straight Arrow Connector 99" o:spid="_x0000_s1039" type="#_x0000_t32" style="position:absolute;left:15240;top:37465;width:0;height:3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type id="_x0000_t116" coordsize="21600,21600" o:spt="116" path="m3475,qx,10800,3475,21600l18125,21600qx21600,10800,18125,xe">
                  <v:stroke joinstyle="miter"/>
                  <v:path gradientshapeok="t" o:connecttype="rect" textboxrect="1018,3163,20582,18437"/>
                </v:shapetype>
                <v:shape id="Flowchart: Terminator 100" o:spid="_x0000_s1040" type="#_x0000_t116" style="position:absolute;top:41275;width:29972;height:4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H5cQA&#10;AADcAAAADwAAAGRycy9kb3ducmV2LnhtbESPQYvCQAyF78L+hyEL3nSqB5Guo6jo4oIXtew5dGJb&#10;7GS6nVHr/npzELwlvJf3vswWnavVjdpQeTYwGiagiHNvKy4MZKftYAoqRGSLtWcy8KAAi/lHb4ap&#10;9Xc+0O0YCyUhHFI0UMbYpFqHvCSHYegbYtHOvnUYZW0LbVu8S7ir9ThJJtphxdJQYkPrkvLL8eoM&#10;/OjNalxft9nf5XvdbSb/09/Hfm9M/7NbfoGK1MW3+XW9s4KfCL48Ix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lx+XEAAAA3AAAAA8AAAAAAAAAAAAAAAAAmAIAAGRycy9k&#10;b3ducmV2LnhtbFBLBQYAAAAABAAEAPUAAACJAwAAAAA=&#10;" fillcolor="white [3201]" strokecolor="#f79646 [3209]" strokeweight="2pt">
                  <v:textbox>
                    <w:txbxContent>
                      <w:p w14:paraId="5D81E6B4" w14:textId="77777777" w:rsidR="00CE5836" w:rsidRDefault="00CE5836" w:rsidP="000F7476">
                        <w:pPr>
                          <w:jc w:val="center"/>
                        </w:pPr>
                        <w:r>
                          <w:t>NDVI metrics and smoothed data files</w:t>
                        </w:r>
                      </w:p>
                    </w:txbxContent>
                  </v:textbox>
                </v:shape>
              </v:group>
            </w:pict>
          </mc:Fallback>
        </mc:AlternateContent>
      </w:r>
    </w:p>
    <w:p w14:paraId="4B2473F4" w14:textId="77777777" w:rsidR="00593FCF" w:rsidRPr="00362708" w:rsidRDefault="00593FCF">
      <w:pPr>
        <w:pStyle w:val="Standard"/>
        <w:autoSpaceDE w:val="0"/>
        <w:jc w:val="both"/>
        <w:rPr>
          <w:lang w:val="en-US"/>
        </w:rPr>
      </w:pPr>
    </w:p>
    <w:p w14:paraId="50812C9C" w14:textId="77777777" w:rsidR="00593FCF" w:rsidRPr="00362708" w:rsidRDefault="00593FCF">
      <w:pPr>
        <w:pStyle w:val="Standard"/>
        <w:autoSpaceDE w:val="0"/>
        <w:jc w:val="both"/>
        <w:rPr>
          <w:lang w:val="en-US"/>
        </w:rPr>
      </w:pPr>
    </w:p>
    <w:p w14:paraId="069935C4" w14:textId="77777777" w:rsidR="00593FCF" w:rsidRPr="00362708" w:rsidRDefault="00593FCF">
      <w:pPr>
        <w:pStyle w:val="Standard"/>
        <w:autoSpaceDE w:val="0"/>
        <w:jc w:val="both"/>
        <w:rPr>
          <w:lang w:val="en-US"/>
        </w:rPr>
      </w:pPr>
    </w:p>
    <w:p w14:paraId="3EB0528E" w14:textId="77777777" w:rsidR="00593FCF" w:rsidRPr="00362708" w:rsidRDefault="00593FCF">
      <w:pPr>
        <w:pStyle w:val="Standard"/>
        <w:autoSpaceDE w:val="0"/>
        <w:jc w:val="both"/>
        <w:rPr>
          <w:lang w:val="en-US"/>
        </w:rPr>
      </w:pPr>
    </w:p>
    <w:p w14:paraId="0D5BEDD3" w14:textId="77777777" w:rsidR="00593FCF" w:rsidRPr="00362708" w:rsidRDefault="00593FCF">
      <w:pPr>
        <w:pStyle w:val="Standard"/>
        <w:autoSpaceDE w:val="0"/>
        <w:jc w:val="both"/>
        <w:rPr>
          <w:lang w:val="en-US"/>
        </w:rPr>
      </w:pPr>
    </w:p>
    <w:p w14:paraId="1ABF8222" w14:textId="77777777" w:rsidR="00593FCF" w:rsidRPr="00362708" w:rsidRDefault="00593FCF">
      <w:pPr>
        <w:pStyle w:val="Standard"/>
        <w:autoSpaceDE w:val="0"/>
        <w:jc w:val="both"/>
        <w:rPr>
          <w:lang w:val="en-US"/>
        </w:rPr>
      </w:pPr>
    </w:p>
    <w:p w14:paraId="3FF01AF5" w14:textId="77777777" w:rsidR="00593FCF" w:rsidRPr="00362708" w:rsidRDefault="00593FCF">
      <w:pPr>
        <w:pStyle w:val="Standard"/>
        <w:autoSpaceDE w:val="0"/>
        <w:jc w:val="both"/>
        <w:rPr>
          <w:lang w:val="en-US"/>
        </w:rPr>
      </w:pPr>
    </w:p>
    <w:p w14:paraId="79470337" w14:textId="77777777" w:rsidR="00593FCF" w:rsidRPr="00362708" w:rsidRDefault="00593FCF">
      <w:pPr>
        <w:pStyle w:val="Standard"/>
        <w:autoSpaceDE w:val="0"/>
        <w:jc w:val="both"/>
        <w:rPr>
          <w:lang w:val="en-US"/>
        </w:rPr>
      </w:pPr>
    </w:p>
    <w:p w14:paraId="3453497F" w14:textId="77777777" w:rsidR="00593FCF" w:rsidRPr="00362708" w:rsidRDefault="00035E18">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51584" behindDoc="0" locked="0" layoutInCell="1" allowOverlap="1" wp14:anchorId="6ED6DF5E" wp14:editId="44441BE6">
                <wp:simplePos x="0" y="0"/>
                <wp:positionH relativeFrom="column">
                  <wp:posOffset>1851660</wp:posOffset>
                </wp:positionH>
                <wp:positionV relativeFrom="paragraph">
                  <wp:posOffset>109252</wp:posOffset>
                </wp:positionV>
                <wp:extent cx="2578736" cy="566415"/>
                <wp:effectExtent l="0" t="0" r="12065" b="24765"/>
                <wp:wrapNone/>
                <wp:docPr id="15" name="Flowchart: Process 15"/>
                <wp:cNvGraphicFramePr/>
                <a:graphic xmlns:a="http://schemas.openxmlformats.org/drawingml/2006/main">
                  <a:graphicData uri="http://schemas.microsoft.com/office/word/2010/wordprocessingShape">
                    <wps:wsp>
                      <wps:cNvSpPr/>
                      <wps:spPr>
                        <a:xfrm>
                          <a:off x="0" y="0"/>
                          <a:ext cx="2578736" cy="566415"/>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5181F9E0" w14:textId="77777777" w:rsidR="00CE5836" w:rsidRDefault="00CE5836">
                            <w:pPr>
                              <w:jc w:val="center"/>
                            </w:pPr>
                            <w:r>
                              <w:t>Interpolate the stacked data</w:t>
                            </w:r>
                          </w:p>
                        </w:txbxContent>
                      </wps:txbx>
                      <wps:bodyPr vert="horz" wrap="square" lIns="91440" tIns="45720" rIns="91440" bIns="45720" anchor="ctr" anchorCtr="0" compatLnSpc="1"/>
                    </wps:wsp>
                  </a:graphicData>
                </a:graphic>
              </wp:anchor>
            </w:drawing>
          </mc:Choice>
          <mc:Fallback>
            <w:pict>
              <v:shape id="Flowchart: Process 15" o:spid="_x0000_s1041" style="position:absolute;left:0;text-align:left;margin-left:145.8pt;margin-top:8.6pt;width:203.05pt;height:44.6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" adj="-11796480,,5400" path="m,l1,r,1l,1,,xe" strokecolor="#f79646 [3209]" strokeweight=".70561mm">
                <v:stroke joinstyle="miter"/>
                <v:formulas/>
                <v:path arrowok="t" o:connecttype="custom" o:connectlocs="1289368,0;2578736,283208;1289368,566415;0,283208" o:connectangles="270,0,90,180" textboxrect="0,0,1,1"/>
                <v:textbox>
                  <w:txbxContent>
                    <w:p w14:paraId="5181F9E0" w14:textId="77777777" w:rsidR="00CE5836" w:rsidRDefault="00CE5836">
                      <w:pPr>
                        <w:jc w:val="center"/>
                      </w:pPr>
                      <w:r>
                        <w:t>Interpolate the stacked data</w:t>
                      </w:r>
                    </w:p>
                  </w:txbxContent>
                </v:textbox>
              </v:shape>
            </w:pict>
          </mc:Fallback>
        </mc:AlternateContent>
      </w:r>
    </w:p>
    <w:p w14:paraId="7A3751FE" w14:textId="77777777" w:rsidR="00593FCF" w:rsidRPr="00362708" w:rsidRDefault="00035E18">
      <w:pPr>
        <w:pStyle w:val="Standard"/>
        <w:autoSpaceDE w:val="0"/>
        <w:jc w:val="both"/>
        <w:rPr>
          <w:lang w:val="en-US"/>
        </w:rPr>
      </w:pPr>
      <w:r w:rsidRPr="00362708">
        <w:rPr>
          <w:lang w:val="en-US"/>
        </w:rPr>
        <w:t xml:space="preserve"> </w:t>
      </w:r>
    </w:p>
    <w:p w14:paraId="37517AB4" w14:textId="77777777" w:rsidR="00593FCF" w:rsidRPr="00362708" w:rsidRDefault="00593FCF">
      <w:pPr>
        <w:pStyle w:val="Standard"/>
        <w:autoSpaceDE w:val="0"/>
        <w:jc w:val="both"/>
        <w:rPr>
          <w:lang w:val="en-US"/>
        </w:rPr>
      </w:pPr>
    </w:p>
    <w:p w14:paraId="4BDD27ED" w14:textId="77777777" w:rsidR="00593FCF" w:rsidRPr="00362708" w:rsidRDefault="00593FCF">
      <w:pPr>
        <w:pStyle w:val="Standard"/>
        <w:autoSpaceDE w:val="0"/>
        <w:jc w:val="both"/>
        <w:rPr>
          <w:lang w:val="en-US"/>
        </w:rPr>
      </w:pPr>
    </w:p>
    <w:p w14:paraId="7E519572" w14:textId="77777777" w:rsidR="00593FCF" w:rsidRPr="00362708" w:rsidRDefault="00593FCF">
      <w:pPr>
        <w:pStyle w:val="Standard"/>
        <w:autoSpaceDE w:val="0"/>
        <w:jc w:val="both"/>
        <w:rPr>
          <w:lang w:val="en-US"/>
        </w:rPr>
      </w:pPr>
    </w:p>
    <w:p w14:paraId="1ADF3B44" w14:textId="77777777" w:rsidR="00593FCF" w:rsidRPr="00362708" w:rsidRDefault="00593FCF">
      <w:pPr>
        <w:pStyle w:val="Standard"/>
        <w:autoSpaceDE w:val="0"/>
        <w:jc w:val="both"/>
        <w:rPr>
          <w:lang w:val="en-US"/>
        </w:rPr>
      </w:pPr>
    </w:p>
    <w:p w14:paraId="00F15522" w14:textId="77777777" w:rsidR="00593FCF" w:rsidRPr="00362708" w:rsidRDefault="00593FCF">
      <w:pPr>
        <w:pStyle w:val="Standard"/>
        <w:autoSpaceDE w:val="0"/>
        <w:jc w:val="both"/>
        <w:rPr>
          <w:lang w:val="en-US"/>
        </w:rPr>
      </w:pPr>
    </w:p>
    <w:p w14:paraId="455B9A05" w14:textId="77777777" w:rsidR="00593FCF" w:rsidRPr="00362708" w:rsidRDefault="00593FCF">
      <w:pPr>
        <w:pStyle w:val="Standard"/>
        <w:autoSpaceDE w:val="0"/>
        <w:jc w:val="both"/>
        <w:rPr>
          <w:lang w:val="en-US"/>
        </w:rPr>
      </w:pPr>
    </w:p>
    <w:p w14:paraId="66309326" w14:textId="77777777" w:rsidR="00593FCF" w:rsidRPr="00362708" w:rsidRDefault="00593FCF">
      <w:pPr>
        <w:pStyle w:val="Standard"/>
        <w:autoSpaceDE w:val="0"/>
        <w:jc w:val="both"/>
        <w:rPr>
          <w:lang w:val="en-US"/>
        </w:rPr>
      </w:pPr>
    </w:p>
    <w:p w14:paraId="7089FC3B" w14:textId="77777777" w:rsidR="00593FCF" w:rsidRPr="00362708" w:rsidRDefault="00593FCF">
      <w:pPr>
        <w:pStyle w:val="Standard"/>
        <w:autoSpaceDE w:val="0"/>
        <w:jc w:val="both"/>
        <w:rPr>
          <w:lang w:val="en-US"/>
        </w:rPr>
      </w:pPr>
    </w:p>
    <w:p w14:paraId="789E650E" w14:textId="77777777" w:rsidR="00593FCF" w:rsidRPr="00362708" w:rsidRDefault="00593FCF">
      <w:pPr>
        <w:pStyle w:val="Standard"/>
        <w:autoSpaceDE w:val="0"/>
        <w:jc w:val="both"/>
        <w:rPr>
          <w:lang w:val="en-US"/>
        </w:rPr>
      </w:pPr>
    </w:p>
    <w:p w14:paraId="6F97D394" w14:textId="77777777" w:rsidR="00593FCF" w:rsidRPr="00362708" w:rsidRDefault="00593FCF">
      <w:pPr>
        <w:pStyle w:val="Standard"/>
        <w:autoSpaceDE w:val="0"/>
        <w:jc w:val="both"/>
        <w:rPr>
          <w:lang w:val="en-US"/>
        </w:rPr>
      </w:pPr>
    </w:p>
    <w:p w14:paraId="2E9CBA98" w14:textId="77777777" w:rsidR="00593FCF" w:rsidRPr="00362708" w:rsidRDefault="00593FCF">
      <w:pPr>
        <w:pStyle w:val="Standard"/>
        <w:autoSpaceDE w:val="0"/>
        <w:jc w:val="both"/>
        <w:rPr>
          <w:lang w:val="en-US"/>
        </w:rPr>
      </w:pPr>
    </w:p>
    <w:p w14:paraId="4DAF2D5D" w14:textId="77777777" w:rsidR="00593FCF" w:rsidRPr="00362708" w:rsidRDefault="00593FCF">
      <w:pPr>
        <w:pStyle w:val="Standard"/>
        <w:autoSpaceDE w:val="0"/>
        <w:jc w:val="both"/>
        <w:rPr>
          <w:lang w:val="en-US"/>
        </w:rPr>
      </w:pPr>
    </w:p>
    <w:p w14:paraId="546C21F3" w14:textId="77777777" w:rsidR="00593FCF" w:rsidRPr="00362708" w:rsidRDefault="00593FCF">
      <w:pPr>
        <w:pStyle w:val="Standard"/>
        <w:autoSpaceDE w:val="0"/>
        <w:jc w:val="both"/>
        <w:rPr>
          <w:lang w:val="en-US"/>
        </w:rPr>
      </w:pPr>
    </w:p>
    <w:p w14:paraId="535F46F6" w14:textId="77777777" w:rsidR="00593FCF" w:rsidRPr="00362708" w:rsidRDefault="00593FCF">
      <w:pPr>
        <w:pStyle w:val="Standard"/>
        <w:autoSpaceDE w:val="0"/>
        <w:jc w:val="both"/>
        <w:rPr>
          <w:lang w:val="en-US"/>
        </w:rPr>
      </w:pPr>
    </w:p>
    <w:p w14:paraId="0932237D" w14:textId="77777777" w:rsidR="00593FCF" w:rsidRPr="00362708" w:rsidRDefault="00593FCF">
      <w:pPr>
        <w:pStyle w:val="Standard"/>
        <w:autoSpaceDE w:val="0"/>
        <w:jc w:val="both"/>
        <w:rPr>
          <w:lang w:val="en-US"/>
        </w:rPr>
      </w:pPr>
    </w:p>
    <w:p w14:paraId="638816E6" w14:textId="77777777" w:rsidR="00593FCF" w:rsidRPr="00362708" w:rsidRDefault="00593FCF">
      <w:pPr>
        <w:pStyle w:val="Standard"/>
        <w:autoSpaceDE w:val="0"/>
        <w:jc w:val="both"/>
        <w:rPr>
          <w:lang w:val="en-US"/>
        </w:rPr>
      </w:pPr>
    </w:p>
    <w:p w14:paraId="76E36100" w14:textId="77777777" w:rsidR="00593FCF" w:rsidRPr="00362708" w:rsidRDefault="00593FCF">
      <w:pPr>
        <w:pStyle w:val="Standard"/>
        <w:autoSpaceDE w:val="0"/>
        <w:jc w:val="both"/>
        <w:rPr>
          <w:lang w:val="en-US"/>
        </w:rPr>
      </w:pPr>
    </w:p>
    <w:p w14:paraId="0C0D28FA" w14:textId="77777777" w:rsidR="00593FCF" w:rsidRPr="00F0356E" w:rsidDel="00F0356E" w:rsidRDefault="00593FCF">
      <w:pPr>
        <w:pStyle w:val="Standard"/>
        <w:autoSpaceDE w:val="0"/>
        <w:jc w:val="center"/>
        <w:rPr>
          <w:del w:id="122" w:author="jiang" w:date="2012-09-06T15:18:00Z"/>
          <w:lang w:val="en-US"/>
        </w:rPr>
        <w:pPrChange w:id="123" w:author="jiang" w:date="2012-09-06T15:18:00Z">
          <w:pPr>
            <w:pStyle w:val="Standard"/>
            <w:autoSpaceDE w:val="0"/>
            <w:jc w:val="both"/>
          </w:pPr>
        </w:pPrChange>
      </w:pPr>
    </w:p>
    <w:p w14:paraId="6FE9A88E" w14:textId="6FD6CB52" w:rsidR="00593FCF" w:rsidRPr="00F9278B" w:rsidRDefault="00F0356E">
      <w:pPr>
        <w:pStyle w:val="Caption"/>
        <w:jc w:val="center"/>
        <w:rPr>
          <w:lang w:val="en-US"/>
        </w:rPr>
        <w:pPrChange w:id="124" w:author="jiang" w:date="2012-09-06T15:18:00Z">
          <w:pPr>
            <w:pStyle w:val="Standard"/>
            <w:autoSpaceDE w:val="0"/>
            <w:jc w:val="both"/>
          </w:pPr>
        </w:pPrChange>
      </w:pPr>
      <w:ins w:id="125" w:author="jiang" w:date="2012-09-06T15:17:00Z">
        <w:r w:rsidRPr="00F0356E">
          <w:rPr>
            <w:i w:val="0"/>
            <w:rPrChange w:id="126" w:author="jiang" w:date="2012-09-06T15:18:00Z">
              <w:rPr/>
            </w:rPrChange>
          </w:rPr>
          <w:t xml:space="preserve">Figure </w:t>
        </w:r>
        <w:r w:rsidRPr="00F0356E">
          <w:rPr>
            <w:i w:val="0"/>
            <w:rPrChange w:id="127" w:author="jiang" w:date="2012-09-06T15:18:00Z">
              <w:rPr/>
            </w:rPrChange>
          </w:rPr>
          <w:fldChar w:fldCharType="begin"/>
        </w:r>
        <w:r w:rsidRPr="00F0356E">
          <w:rPr>
            <w:i w:val="0"/>
            <w:rPrChange w:id="128" w:author="jiang" w:date="2012-09-06T15:18:00Z">
              <w:rPr/>
            </w:rPrChange>
          </w:rPr>
          <w:instrText xml:space="preserve"> SEQ Figure \* ARABIC </w:instrText>
        </w:r>
      </w:ins>
      <w:r w:rsidRPr="00F0356E">
        <w:rPr>
          <w:i w:val="0"/>
          <w:rPrChange w:id="129" w:author="jiang" w:date="2012-09-06T15:18:00Z">
            <w:rPr/>
          </w:rPrChange>
        </w:rPr>
        <w:fldChar w:fldCharType="separate"/>
      </w:r>
      <w:ins w:id="130" w:author="jiang" w:date="2012-10-18T15:38:00Z">
        <w:r w:rsidR="00C9180C">
          <w:rPr>
            <w:i w:val="0"/>
            <w:noProof/>
          </w:rPr>
          <w:t>2</w:t>
        </w:r>
      </w:ins>
      <w:ins w:id="131" w:author="jiang" w:date="2012-09-06T15:17:00Z">
        <w:r w:rsidRPr="00F0356E">
          <w:rPr>
            <w:i w:val="0"/>
            <w:rPrChange w:id="132" w:author="jiang" w:date="2012-09-06T15:18:00Z">
              <w:rPr/>
            </w:rPrChange>
          </w:rPr>
          <w:fldChar w:fldCharType="end"/>
        </w:r>
        <w:r w:rsidRPr="00F0356E">
          <w:rPr>
            <w:i w:val="0"/>
            <w:rPrChange w:id="133" w:author="jiang" w:date="2012-09-06T15:18:00Z">
              <w:rPr/>
            </w:rPrChange>
          </w:rPr>
          <w:t>.2</w:t>
        </w:r>
      </w:ins>
      <w:ins w:id="134" w:author="jiang" w:date="2012-09-20T12:17:00Z">
        <w:r w:rsidR="0028360C">
          <w:rPr>
            <w:i w:val="0"/>
          </w:rPr>
          <w:t>.</w:t>
        </w:r>
      </w:ins>
      <w:ins w:id="135" w:author="jiang" w:date="2012-09-06T15:17:00Z">
        <w:r w:rsidRPr="00F0356E">
          <w:rPr>
            <w:i w:val="0"/>
            <w:rPrChange w:id="136" w:author="jiang" w:date="2012-09-06T15:18:00Z">
              <w:rPr/>
            </w:rPrChange>
          </w:rPr>
          <w:t xml:space="preserve"> NDVI metrics algorithm schema</w:t>
        </w:r>
      </w:ins>
    </w:p>
    <w:p w14:paraId="71F43017" w14:textId="5FC70349" w:rsidR="00593FCF" w:rsidRPr="00362708" w:rsidDel="00F0356E" w:rsidRDefault="00035E18" w:rsidP="00864B98">
      <w:pPr>
        <w:pStyle w:val="Standard"/>
        <w:autoSpaceDE w:val="0"/>
        <w:jc w:val="center"/>
        <w:rPr>
          <w:del w:id="137" w:author="jiang" w:date="2012-09-06T15:17:00Z"/>
          <w:lang w:val="en-US"/>
        </w:rPr>
      </w:pPr>
      <w:del w:id="138" w:author="jiang" w:date="2012-09-06T15:17:00Z">
        <w:r w:rsidRPr="00362708" w:rsidDel="00F0356E">
          <w:rPr>
            <w:lang w:val="en-US"/>
          </w:rPr>
          <w:delText>Figure 2</w:delText>
        </w:r>
        <w:r w:rsidR="00864B98" w:rsidRPr="00362708" w:rsidDel="00F0356E">
          <w:rPr>
            <w:lang w:val="en-US"/>
          </w:rPr>
          <w:delText>.2</w:delText>
        </w:r>
        <w:r w:rsidRPr="00362708" w:rsidDel="00F0356E">
          <w:rPr>
            <w:lang w:val="en-US"/>
          </w:rPr>
          <w:delText xml:space="preserve"> </w:delText>
        </w:r>
        <w:r w:rsidR="00864B98" w:rsidRPr="00362708" w:rsidDel="00F0356E">
          <w:rPr>
            <w:lang w:val="en-US"/>
          </w:rPr>
          <w:delText>NDVI me</w:delText>
        </w:r>
        <w:r w:rsidR="004F068D" w:rsidRPr="00362708" w:rsidDel="00F0356E">
          <w:rPr>
            <w:lang w:val="en-US"/>
          </w:rPr>
          <w:delText>tr</w:delText>
        </w:r>
        <w:r w:rsidR="00864B98" w:rsidRPr="00362708" w:rsidDel="00F0356E">
          <w:rPr>
            <w:lang w:val="en-US"/>
          </w:rPr>
          <w:delText>ics algorithm schema</w:delText>
        </w:r>
      </w:del>
    </w:p>
    <w:p w14:paraId="3FE5E0C3" w14:textId="77777777" w:rsidR="00593FCF" w:rsidRPr="00362708" w:rsidRDefault="00593FCF">
      <w:pPr>
        <w:pStyle w:val="Standard"/>
        <w:autoSpaceDE w:val="0"/>
        <w:jc w:val="both"/>
        <w:rPr>
          <w:lang w:val="en-US"/>
        </w:rPr>
      </w:pPr>
    </w:p>
    <w:p w14:paraId="70EC5CCC" w14:textId="77777777" w:rsidR="00593FCF" w:rsidRDefault="003E6CF6" w:rsidP="002C04A3">
      <w:pPr>
        <w:pStyle w:val="Standard"/>
        <w:autoSpaceDE w:val="0"/>
        <w:ind w:firstLine="706"/>
        <w:jc w:val="both"/>
        <w:rPr>
          <w:rFonts w:eastAsia="Calibri, Calibri" w:cs="Calibri, Calibri"/>
          <w:color w:val="000000"/>
          <w:lang w:val="en-US"/>
        </w:rPr>
      </w:pPr>
      <w:r>
        <w:rPr>
          <w:lang w:val="en-US"/>
        </w:rPr>
        <w:t>The yearly NDVI and quality data are inputs for</w:t>
      </w:r>
      <w:r w:rsidR="00035E18" w:rsidRPr="00362708">
        <w:rPr>
          <w:lang w:val="en-US"/>
        </w:rPr>
        <w:t xml:space="preserve"> the NDVI metrics algorithm. The algorithm stack</w:t>
      </w:r>
      <w:r w:rsidR="000629E7">
        <w:rPr>
          <w:lang w:val="en-US"/>
        </w:rPr>
        <w:t>s</w:t>
      </w:r>
      <w:r w:rsidR="00035E18" w:rsidRPr="00362708">
        <w:rPr>
          <w:lang w:val="en-US"/>
        </w:rPr>
        <w:t xml:space="preserve"> these da</w:t>
      </w:r>
      <w:r>
        <w:rPr>
          <w:lang w:val="en-US"/>
        </w:rPr>
        <w:t>ta into a multiple-band</w:t>
      </w:r>
      <w:r w:rsidR="000629E7">
        <w:rPr>
          <w:lang w:val="en-US"/>
        </w:rPr>
        <w:t xml:space="preserve"> data, t</w:t>
      </w:r>
      <w:r w:rsidR="00035E18" w:rsidRPr="00362708">
        <w:rPr>
          <w:lang w:val="en-US"/>
        </w:rPr>
        <w:t>he</w:t>
      </w:r>
      <w:r w:rsidR="000629E7">
        <w:rPr>
          <w:lang w:val="en-US"/>
        </w:rPr>
        <w:t xml:space="preserve">n </w:t>
      </w:r>
      <w:r w:rsidR="00864B98" w:rsidRPr="00362708">
        <w:rPr>
          <w:lang w:val="en-US"/>
        </w:rPr>
        <w:t>it interpolate</w:t>
      </w:r>
      <w:r w:rsidR="000629E7">
        <w:rPr>
          <w:lang w:val="en-US"/>
        </w:rPr>
        <w:t>s</w:t>
      </w:r>
      <w:r>
        <w:rPr>
          <w:lang w:val="en-US"/>
        </w:rPr>
        <w:t xml:space="preserve"> </w:t>
      </w:r>
      <w:r w:rsidR="00864B98" w:rsidRPr="00362708">
        <w:rPr>
          <w:lang w:val="en-US"/>
        </w:rPr>
        <w:t xml:space="preserve">and </w:t>
      </w:r>
      <w:proofErr w:type="spellStart"/>
      <w:r w:rsidR="00864B98" w:rsidRPr="00362708">
        <w:rPr>
          <w:lang w:val="en-US"/>
        </w:rPr>
        <w:t>smooth</w:t>
      </w:r>
      <w:r>
        <w:rPr>
          <w:lang w:val="en-US"/>
        </w:rPr>
        <w:t>s</w:t>
      </w:r>
      <w:proofErr w:type="spellEnd"/>
      <w:r>
        <w:rPr>
          <w:lang w:val="en-US"/>
        </w:rPr>
        <w:t xml:space="preserve"> the data, finally the algorithm</w:t>
      </w:r>
      <w:r w:rsidR="00864B98" w:rsidRPr="00362708">
        <w:rPr>
          <w:lang w:val="en-US"/>
        </w:rPr>
        <w:t xml:space="preserve"> calculate</w:t>
      </w:r>
      <w:r w:rsidR="000629E7">
        <w:rPr>
          <w:lang w:val="en-US"/>
        </w:rPr>
        <w:t>s</w:t>
      </w:r>
      <w:r>
        <w:rPr>
          <w:lang w:val="en-US"/>
        </w:rPr>
        <w:t xml:space="preserve"> and output NDVI metrics as well as</w:t>
      </w:r>
      <w:r w:rsidR="000629E7">
        <w:rPr>
          <w:lang w:val="en-US"/>
        </w:rPr>
        <w:t xml:space="preserve"> t</w:t>
      </w:r>
      <w:r>
        <w:rPr>
          <w:lang w:val="en-US"/>
        </w:rPr>
        <w:t>he smoothed NDVI data.</w:t>
      </w:r>
      <w:r w:rsidR="00864B98" w:rsidRPr="00362708">
        <w:rPr>
          <w:lang w:val="en-US"/>
        </w:rPr>
        <w:t xml:space="preserve"> </w:t>
      </w:r>
      <w:r>
        <w:rPr>
          <w:lang w:val="en-US"/>
        </w:rPr>
        <w:t xml:space="preserve">The yearly </w:t>
      </w:r>
      <w:r>
        <w:rPr>
          <w:rFonts w:eastAsia="Calibri, Calibri" w:cs="Calibri, Calibri"/>
          <w:color w:val="000000"/>
          <w:lang w:val="en-US"/>
        </w:rPr>
        <w:t xml:space="preserve">NDVI metrics data includes 10 matrices. They </w:t>
      </w:r>
      <w:r w:rsidR="00A244F1">
        <w:rPr>
          <w:rFonts w:eastAsia="Calibri, Calibri" w:cs="Calibri, Calibri"/>
          <w:color w:val="000000"/>
          <w:lang w:val="en-US"/>
        </w:rPr>
        <w:t>are: day of onset of greenness (</w:t>
      </w:r>
      <w:proofErr w:type="spellStart"/>
      <w:r w:rsidR="00A244F1">
        <w:rPr>
          <w:rFonts w:eastAsia="Calibri, Calibri" w:cs="Calibri, Calibri"/>
          <w:color w:val="000000"/>
          <w:lang w:val="en-US"/>
        </w:rPr>
        <w:t>onp</w:t>
      </w:r>
      <w:proofErr w:type="spellEnd"/>
      <w:r w:rsidR="00A244F1">
        <w:rPr>
          <w:rFonts w:eastAsia="Calibri, Calibri" w:cs="Calibri, Calibri"/>
          <w:color w:val="000000"/>
          <w:lang w:val="en-US"/>
        </w:rPr>
        <w:t>), NDVI value at onset day (</w:t>
      </w:r>
      <w:proofErr w:type="spellStart"/>
      <w:r w:rsidR="00A244F1">
        <w:rPr>
          <w:rFonts w:eastAsia="Calibri, Calibri" w:cs="Calibri, Calibri"/>
          <w:color w:val="000000"/>
          <w:lang w:val="en-US"/>
        </w:rPr>
        <w:t>onv</w:t>
      </w:r>
      <w:proofErr w:type="spellEnd"/>
      <w:r w:rsidR="00A244F1">
        <w:rPr>
          <w:rFonts w:eastAsia="Calibri, Calibri" w:cs="Calibri, Calibri"/>
          <w:color w:val="000000"/>
          <w:lang w:val="en-US"/>
        </w:rPr>
        <w:t>), day of end of greenness (</w:t>
      </w:r>
      <w:proofErr w:type="spellStart"/>
      <w:r w:rsidR="00A244F1">
        <w:rPr>
          <w:rFonts w:eastAsia="Calibri, Calibri" w:cs="Calibri, Calibri"/>
          <w:color w:val="000000"/>
          <w:lang w:val="en-US"/>
        </w:rPr>
        <w:t>endp</w:t>
      </w:r>
      <w:proofErr w:type="spellEnd"/>
      <w:r w:rsidR="00A244F1">
        <w:rPr>
          <w:rFonts w:eastAsia="Calibri, Calibri" w:cs="Calibri, Calibri"/>
          <w:color w:val="000000"/>
          <w:lang w:val="en-US"/>
        </w:rPr>
        <w:t>), NDVI value at the end day of greenness (</w:t>
      </w:r>
      <w:proofErr w:type="spellStart"/>
      <w:r w:rsidR="00A244F1">
        <w:rPr>
          <w:rFonts w:eastAsia="Calibri, Calibri" w:cs="Calibri, Calibri"/>
          <w:color w:val="000000"/>
          <w:lang w:val="en-US"/>
        </w:rPr>
        <w:t>endv</w:t>
      </w:r>
      <w:proofErr w:type="spellEnd"/>
      <w:r w:rsidR="00A244F1">
        <w:rPr>
          <w:rFonts w:eastAsia="Calibri, Calibri" w:cs="Calibri, Calibri"/>
          <w:color w:val="000000"/>
          <w:lang w:val="en-US"/>
        </w:rPr>
        <w:t>), the duration of greenness season (</w:t>
      </w:r>
      <w:proofErr w:type="spellStart"/>
      <w:r w:rsidR="00A244F1">
        <w:rPr>
          <w:rFonts w:eastAsia="Calibri, Calibri" w:cs="Calibri, Calibri"/>
          <w:color w:val="000000"/>
          <w:lang w:val="en-US"/>
        </w:rPr>
        <w:t>durp</w:t>
      </w:r>
      <w:proofErr w:type="spellEnd"/>
      <w:r w:rsidR="00A244F1">
        <w:rPr>
          <w:rFonts w:eastAsia="Calibri, Calibri" w:cs="Calibri, Calibri"/>
          <w:color w:val="000000"/>
          <w:lang w:val="en-US"/>
        </w:rPr>
        <w:t>), the day of the maximum NDVI value (</w:t>
      </w:r>
      <w:proofErr w:type="spellStart"/>
      <w:r w:rsidR="00A244F1">
        <w:rPr>
          <w:rFonts w:eastAsia="Calibri, Calibri" w:cs="Calibri, Calibri"/>
          <w:color w:val="000000"/>
          <w:lang w:val="en-US"/>
        </w:rPr>
        <w:t>maxp</w:t>
      </w:r>
      <w:proofErr w:type="spellEnd"/>
      <w:r w:rsidR="00A244F1">
        <w:rPr>
          <w:rFonts w:eastAsia="Calibri, Calibri" w:cs="Calibri, Calibri"/>
          <w:color w:val="000000"/>
          <w:lang w:val="en-US"/>
        </w:rPr>
        <w:t>), maximum NDVI value (</w:t>
      </w:r>
      <w:proofErr w:type="spellStart"/>
      <w:r w:rsidR="00A244F1">
        <w:rPr>
          <w:rFonts w:eastAsia="Calibri, Calibri" w:cs="Calibri, Calibri"/>
          <w:color w:val="000000"/>
          <w:lang w:val="en-US"/>
        </w:rPr>
        <w:t>maxv</w:t>
      </w:r>
      <w:proofErr w:type="spellEnd"/>
      <w:r w:rsidR="00A244F1">
        <w:rPr>
          <w:rFonts w:eastAsia="Calibri, Calibri" w:cs="Calibri, Calibri"/>
          <w:color w:val="000000"/>
          <w:lang w:val="en-US"/>
        </w:rPr>
        <w:t>), range of NDVI values (</w:t>
      </w:r>
      <w:proofErr w:type="spellStart"/>
      <w:r w:rsidR="00A244F1">
        <w:rPr>
          <w:rFonts w:eastAsia="Calibri, Calibri" w:cs="Calibri, Calibri"/>
          <w:color w:val="000000"/>
          <w:lang w:val="en-US"/>
        </w:rPr>
        <w:t>ranv</w:t>
      </w:r>
      <w:proofErr w:type="spellEnd"/>
      <w:r w:rsidR="00A244F1">
        <w:rPr>
          <w:rFonts w:eastAsia="Calibri, Calibri" w:cs="Calibri, Calibri"/>
          <w:color w:val="000000"/>
          <w:lang w:val="en-US"/>
        </w:rPr>
        <w:t>), rate of green up (</w:t>
      </w:r>
      <w:proofErr w:type="spellStart"/>
      <w:r w:rsidR="00A244F1">
        <w:rPr>
          <w:rFonts w:eastAsia="Calibri, Calibri" w:cs="Calibri, Calibri"/>
          <w:color w:val="000000"/>
          <w:lang w:val="en-US"/>
        </w:rPr>
        <w:t>rtup</w:t>
      </w:r>
      <w:proofErr w:type="spellEnd"/>
      <w:r w:rsidR="00A244F1">
        <w:rPr>
          <w:rFonts w:eastAsia="Calibri, Calibri" w:cs="Calibri, Calibri"/>
          <w:color w:val="000000"/>
          <w:lang w:val="en-US"/>
        </w:rPr>
        <w:t xml:space="preserve">), rate of </w:t>
      </w:r>
      <w:commentRangeStart w:id="139"/>
      <w:proofErr w:type="spellStart"/>
      <w:r w:rsidR="00A244F1">
        <w:rPr>
          <w:rFonts w:eastAsia="Calibri, Calibri" w:cs="Calibri, Calibri"/>
          <w:color w:val="000000"/>
          <w:lang w:val="en-US"/>
        </w:rPr>
        <w:t>senescense</w:t>
      </w:r>
      <w:commentRangeEnd w:id="139"/>
      <w:proofErr w:type="spellEnd"/>
      <w:r w:rsidR="00540604">
        <w:rPr>
          <w:rStyle w:val="CommentReference"/>
          <w:lang w:val="en-US"/>
        </w:rPr>
        <w:commentReference w:id="139"/>
      </w:r>
      <w:r w:rsidR="00A244F1">
        <w:rPr>
          <w:rFonts w:eastAsia="Calibri, Calibri" w:cs="Calibri, Calibri"/>
          <w:color w:val="000000"/>
          <w:lang w:val="en-US"/>
        </w:rPr>
        <w:t xml:space="preserve"> (</w:t>
      </w:r>
      <w:proofErr w:type="spellStart"/>
      <w:r w:rsidR="00A244F1">
        <w:rPr>
          <w:rFonts w:eastAsia="Calibri, Calibri" w:cs="Calibri, Calibri"/>
          <w:color w:val="000000"/>
          <w:lang w:val="en-US"/>
        </w:rPr>
        <w:t>rtdn</w:t>
      </w:r>
      <w:proofErr w:type="spellEnd"/>
      <w:r w:rsidR="00A244F1">
        <w:rPr>
          <w:rFonts w:eastAsia="Calibri, Calibri" w:cs="Calibri, Calibri"/>
          <w:color w:val="000000"/>
          <w:lang w:val="en-US"/>
        </w:rPr>
        <w:t>), time-integrated NDVI (</w:t>
      </w:r>
      <w:proofErr w:type="spellStart"/>
      <w:r w:rsidR="00A244F1">
        <w:rPr>
          <w:rFonts w:eastAsia="Calibri, Calibri" w:cs="Calibri, Calibri"/>
          <w:color w:val="000000"/>
          <w:lang w:val="en-US"/>
        </w:rPr>
        <w:t>tindvi</w:t>
      </w:r>
      <w:proofErr w:type="spellEnd"/>
      <w:r w:rsidR="00A244F1">
        <w:rPr>
          <w:rFonts w:eastAsia="Calibri, Calibri" w:cs="Calibri, Calibri"/>
          <w:color w:val="000000"/>
          <w:lang w:val="en-US"/>
        </w:rPr>
        <w:t>), NDVI metrics flag (</w:t>
      </w:r>
      <w:proofErr w:type="spellStart"/>
      <w:r w:rsidR="00A244F1">
        <w:rPr>
          <w:rFonts w:eastAsia="Calibri, Calibri" w:cs="Calibri, Calibri"/>
          <w:color w:val="000000"/>
          <w:lang w:val="en-US"/>
        </w:rPr>
        <w:t>mflg</w:t>
      </w:r>
      <w:proofErr w:type="spellEnd"/>
      <w:r w:rsidR="00A244F1">
        <w:rPr>
          <w:rFonts w:eastAsia="Calibri, Calibri" w:cs="Calibri, Calibri"/>
          <w:color w:val="000000"/>
          <w:lang w:val="en-US"/>
        </w:rPr>
        <w:t>).</w:t>
      </w:r>
    </w:p>
    <w:p w14:paraId="36B0F4A6" w14:textId="77777777" w:rsidR="00A244F1" w:rsidRDefault="00A244F1">
      <w:pPr>
        <w:pStyle w:val="Standard"/>
        <w:autoSpaceDE w:val="0"/>
        <w:jc w:val="both"/>
        <w:rPr>
          <w:rFonts w:eastAsia="Calibri, Calibri" w:cs="Calibri, Calibri"/>
          <w:color w:val="000000"/>
          <w:lang w:val="en-US"/>
        </w:rPr>
      </w:pPr>
    </w:p>
    <w:p w14:paraId="3DA64591" w14:textId="77777777" w:rsidR="00A244F1" w:rsidRDefault="00A244F1">
      <w:pPr>
        <w:pStyle w:val="Standard"/>
        <w:autoSpaceDE w:val="0"/>
        <w:jc w:val="both"/>
        <w:rPr>
          <w:rFonts w:eastAsia="Calibri, Calibri" w:cs="Calibri, Calibri"/>
          <w:color w:val="000000"/>
          <w:lang w:val="en-US"/>
        </w:rPr>
      </w:pPr>
      <w:r>
        <w:rPr>
          <w:rFonts w:eastAsia="Calibri, Calibri" w:cs="Calibri, Calibri"/>
          <w:color w:val="000000"/>
          <w:lang w:val="en-US"/>
        </w:rPr>
        <w:t>2.2.1 Installation</w:t>
      </w:r>
      <w:r w:rsidR="00B42B28">
        <w:rPr>
          <w:rFonts w:eastAsia="Calibri, Calibri" w:cs="Calibri, Calibri"/>
          <w:color w:val="000000"/>
          <w:lang w:val="en-US"/>
        </w:rPr>
        <w:t>, configuration, and execution</w:t>
      </w:r>
      <w:r w:rsidR="002C04A3">
        <w:rPr>
          <w:rFonts w:eastAsia="Calibri, Calibri" w:cs="Calibri, Calibri"/>
          <w:color w:val="000000"/>
          <w:lang w:val="en-US"/>
        </w:rPr>
        <w:t xml:space="preserve"> of the MODIS</w:t>
      </w:r>
      <w:r w:rsidR="007A1ED5">
        <w:rPr>
          <w:rFonts w:eastAsia="Calibri, Calibri" w:cs="Calibri, Calibri"/>
          <w:color w:val="000000"/>
          <w:lang w:val="en-US"/>
        </w:rPr>
        <w:t xml:space="preserve"> NDVI metrics </w:t>
      </w:r>
      <w:r w:rsidR="00227275">
        <w:rPr>
          <w:rFonts w:eastAsia="Calibri, Calibri" w:cs="Calibri, Calibri"/>
          <w:color w:val="000000"/>
          <w:lang w:val="en-US"/>
        </w:rPr>
        <w:t>application</w:t>
      </w:r>
    </w:p>
    <w:p w14:paraId="2EC7AD89" w14:textId="77777777" w:rsidR="00A244F1" w:rsidRDefault="00A244F1">
      <w:pPr>
        <w:pStyle w:val="Standard"/>
        <w:autoSpaceDE w:val="0"/>
        <w:jc w:val="both"/>
        <w:rPr>
          <w:rFonts w:eastAsia="Calibri, Calibri" w:cs="Calibri, Calibri"/>
          <w:color w:val="000000"/>
          <w:lang w:val="en-US"/>
        </w:rPr>
      </w:pPr>
    </w:p>
    <w:p w14:paraId="3D591CCA" w14:textId="023ECCC6" w:rsidR="00A244F1" w:rsidRPr="00FF68B0" w:rsidRDefault="00FF68B0">
      <w:pPr>
        <w:pStyle w:val="Standard"/>
        <w:autoSpaceDE w:val="0"/>
        <w:jc w:val="both"/>
        <w:rPr>
          <w:rFonts w:eastAsia="Calibri, Calibri" w:cs="Times New Roman"/>
          <w:color w:val="000000"/>
          <w:lang w:val="en-US"/>
        </w:rPr>
      </w:pPr>
      <w:r w:rsidRPr="00FF68B0">
        <w:rPr>
          <w:rFonts w:eastAsia="Calibri, Calibri" w:cs="Times New Roman"/>
          <w:color w:val="000000"/>
          <w:lang w:val="en-US"/>
        </w:rPr>
        <w:lastRenderedPageBreak/>
        <w:tab/>
        <w:t xml:space="preserve">The algorithm </w:t>
      </w:r>
      <w:ins w:id="140" w:author="jiang" w:date="2012-09-06T11:17:00Z">
        <w:r w:rsidR="00251E51">
          <w:rPr>
            <w:rFonts w:eastAsia="Calibri, Calibri" w:cs="Times New Roman"/>
            <w:color w:val="000000"/>
            <w:lang w:val="en-US"/>
          </w:rPr>
          <w:t xml:space="preserve">codes are developed with IDL + ENVI programing language. </w:t>
        </w:r>
      </w:ins>
      <w:ins w:id="141" w:author="jiang" w:date="2012-09-06T11:18:00Z">
        <w:r w:rsidR="00251E51">
          <w:rPr>
            <w:rFonts w:eastAsia="Calibri, Calibri" w:cs="Times New Roman"/>
            <w:color w:val="000000"/>
            <w:lang w:val="en-US"/>
          </w:rPr>
          <w:t xml:space="preserve">They </w:t>
        </w:r>
      </w:ins>
      <w:r w:rsidRPr="00FF68B0">
        <w:rPr>
          <w:rFonts w:eastAsia="Calibri, Calibri" w:cs="Times New Roman"/>
          <w:color w:val="000000"/>
          <w:lang w:val="en-US"/>
        </w:rPr>
        <w:t>work</w:t>
      </w:r>
      <w:del w:id="142" w:author="jiang" w:date="2012-09-06T11:18:00Z">
        <w:r w:rsidRPr="00FF68B0" w:rsidDel="00251E51">
          <w:rPr>
            <w:rFonts w:eastAsia="Calibri, Calibri" w:cs="Times New Roman"/>
            <w:color w:val="000000"/>
            <w:lang w:val="en-US"/>
          </w:rPr>
          <w:delText>s</w:delText>
        </w:r>
      </w:del>
      <w:r w:rsidRPr="00FF68B0">
        <w:rPr>
          <w:rFonts w:eastAsia="Calibri, Calibri" w:cs="Times New Roman"/>
          <w:color w:val="000000"/>
          <w:lang w:val="en-US"/>
        </w:rPr>
        <w:t xml:space="preserve"> on both Linux and Windows </w:t>
      </w:r>
      <w:r w:rsidR="002C04A3">
        <w:rPr>
          <w:rFonts w:eastAsia="Calibri, Calibri" w:cs="Times New Roman"/>
          <w:color w:val="000000"/>
          <w:lang w:val="en-US"/>
        </w:rPr>
        <w:t>operational environment</w:t>
      </w:r>
      <w:ins w:id="143" w:author="jiang" w:date="2012-09-06T11:18:00Z">
        <w:r w:rsidR="00251E51">
          <w:rPr>
            <w:rFonts w:eastAsia="Calibri, Calibri" w:cs="Times New Roman"/>
            <w:color w:val="000000"/>
            <w:lang w:val="en-US"/>
          </w:rPr>
          <w:t xml:space="preserve"> with IDL+ENVI installed. </w:t>
        </w:r>
      </w:ins>
      <w:del w:id="144" w:author="jiang" w:date="2012-09-06T11:18:00Z">
        <w:r w:rsidR="002C04A3" w:rsidDel="00251E51">
          <w:rPr>
            <w:rFonts w:eastAsia="Calibri, Calibri" w:cs="Times New Roman"/>
            <w:color w:val="000000"/>
            <w:lang w:val="en-US"/>
          </w:rPr>
          <w:delText xml:space="preserve">. </w:delText>
        </w:r>
      </w:del>
      <w:del w:id="145" w:author="Will Fisher" w:date="2012-08-27T00:21:00Z">
        <w:r w:rsidR="002C04A3" w:rsidDel="00881516">
          <w:rPr>
            <w:rFonts w:eastAsia="Calibri, Calibri" w:cs="Times New Roman"/>
            <w:color w:val="000000"/>
            <w:lang w:val="en-US"/>
          </w:rPr>
          <w:delText>Here are</w:delText>
        </w:r>
        <w:r w:rsidR="00B42B28" w:rsidDel="00881516">
          <w:rPr>
            <w:rFonts w:eastAsia="Calibri, Calibri" w:cs="Times New Roman"/>
            <w:color w:val="000000"/>
            <w:lang w:val="en-US"/>
          </w:rPr>
          <w:delText xml:space="preserve"> described the</w:delText>
        </w:r>
      </w:del>
      <w:ins w:id="146" w:author="Will Fisher" w:date="2012-08-27T00:21:00Z">
        <w:r w:rsidR="00881516">
          <w:rPr>
            <w:rFonts w:eastAsia="Calibri, Calibri" w:cs="Times New Roman"/>
            <w:color w:val="000000"/>
            <w:lang w:val="en-US"/>
          </w:rPr>
          <w:t>The instruction</w:t>
        </w:r>
        <w:del w:id="147" w:author="jiang" w:date="2012-09-06T11:19:00Z">
          <w:r w:rsidR="00881516" w:rsidDel="00251E51">
            <w:rPr>
              <w:rFonts w:eastAsia="Calibri, Calibri" w:cs="Times New Roman"/>
              <w:color w:val="000000"/>
              <w:lang w:val="en-US"/>
            </w:rPr>
            <w:delText>s</w:delText>
          </w:r>
        </w:del>
      </w:ins>
      <w:ins w:id="148" w:author="jiang" w:date="2012-09-06T11:19:00Z">
        <w:r w:rsidR="00251E51">
          <w:rPr>
            <w:rFonts w:eastAsia="Calibri, Calibri" w:cs="Times New Roman"/>
            <w:color w:val="000000"/>
            <w:lang w:val="en-US"/>
          </w:rPr>
          <w:t xml:space="preserve"> </w:t>
        </w:r>
      </w:ins>
      <w:ins w:id="149" w:author="Will Fisher" w:date="2012-08-27T00:21:00Z">
        <w:del w:id="150" w:author="jiang" w:date="2012-09-06T11:19:00Z">
          <w:r w:rsidR="00881516" w:rsidDel="00251E51">
            <w:rPr>
              <w:rFonts w:eastAsia="Calibri, Calibri" w:cs="Times New Roman"/>
              <w:color w:val="000000"/>
              <w:lang w:val="en-US"/>
            </w:rPr>
            <w:delText xml:space="preserve"> </w:delText>
          </w:r>
        </w:del>
        <w:r w:rsidR="00881516">
          <w:rPr>
            <w:rFonts w:eastAsia="Calibri, Calibri" w:cs="Times New Roman"/>
            <w:color w:val="000000"/>
            <w:lang w:val="en-US"/>
          </w:rPr>
          <w:t>cover</w:t>
        </w:r>
      </w:ins>
      <w:ins w:id="151" w:author="jiang" w:date="2012-09-06T11:19:00Z">
        <w:r w:rsidR="00251E51">
          <w:rPr>
            <w:rFonts w:eastAsia="Calibri, Calibri" w:cs="Times New Roman"/>
            <w:color w:val="000000"/>
            <w:lang w:val="en-US"/>
          </w:rPr>
          <w:t>s</w:t>
        </w:r>
      </w:ins>
      <w:ins w:id="152" w:author="Will Fisher" w:date="2012-08-27T00:21:00Z">
        <w:r w:rsidR="00881516">
          <w:rPr>
            <w:rFonts w:eastAsia="Calibri, Calibri" w:cs="Times New Roman"/>
            <w:color w:val="000000"/>
            <w:lang w:val="en-US"/>
          </w:rPr>
          <w:t xml:space="preserve"> the</w:t>
        </w:r>
      </w:ins>
      <w:r w:rsidR="00B42B28">
        <w:rPr>
          <w:rFonts w:eastAsia="Calibri, Calibri" w:cs="Times New Roman"/>
          <w:color w:val="000000"/>
          <w:lang w:val="en-US"/>
        </w:rPr>
        <w:t xml:space="preserve"> installation, configuration, and execution </w:t>
      </w:r>
      <w:r w:rsidRPr="00FF68B0">
        <w:rPr>
          <w:rFonts w:eastAsia="Calibri, Calibri" w:cs="Times New Roman"/>
          <w:color w:val="000000"/>
          <w:lang w:val="en-US"/>
        </w:rPr>
        <w:t>of the algorithm</w:t>
      </w:r>
      <w:ins w:id="153" w:author="jiang" w:date="2012-09-06T11:19:00Z">
        <w:r w:rsidR="00251E51">
          <w:rPr>
            <w:rFonts w:eastAsia="Calibri, Calibri" w:cs="Times New Roman"/>
            <w:color w:val="000000"/>
            <w:lang w:val="en-US"/>
          </w:rPr>
          <w:t xml:space="preserve"> codes</w:t>
        </w:r>
      </w:ins>
      <w:r w:rsidRPr="00FF68B0">
        <w:rPr>
          <w:rFonts w:eastAsia="Calibri, Calibri" w:cs="Times New Roman"/>
          <w:color w:val="000000"/>
          <w:lang w:val="en-US"/>
        </w:rPr>
        <w:t xml:space="preserve"> in Linux environment.</w:t>
      </w:r>
    </w:p>
    <w:p w14:paraId="1EB237D1" w14:textId="77777777" w:rsidR="00FF68B0" w:rsidRPr="00FF68B0" w:rsidRDefault="00FF68B0">
      <w:pPr>
        <w:pStyle w:val="Standard"/>
        <w:autoSpaceDE w:val="0"/>
        <w:jc w:val="both"/>
        <w:rPr>
          <w:rFonts w:eastAsia="Calibri, Calibri" w:cs="Times New Roman"/>
          <w:color w:val="000000"/>
          <w:lang w:val="en-US"/>
        </w:rPr>
      </w:pPr>
    </w:p>
    <w:p w14:paraId="36141CE0" w14:textId="77777777" w:rsidR="00FF68B0" w:rsidRDefault="00227275" w:rsidP="00FF68B0">
      <w:pPr>
        <w:rPr>
          <w:rFonts w:cs="Times New Roman"/>
        </w:rPr>
      </w:pPr>
      <w:r>
        <w:rPr>
          <w:rFonts w:cs="Times New Roman"/>
        </w:rPr>
        <w:t xml:space="preserve">      Installation of the application</w:t>
      </w:r>
    </w:p>
    <w:p w14:paraId="3CA48FF2" w14:textId="77777777" w:rsidR="002C04A3" w:rsidRPr="00FF68B0" w:rsidRDefault="002C04A3" w:rsidP="00FF68B0">
      <w:pPr>
        <w:rPr>
          <w:rFonts w:cs="Times New Roman"/>
        </w:rPr>
      </w:pPr>
    </w:p>
    <w:p w14:paraId="10331733" w14:textId="77777777" w:rsidR="00FF68B0" w:rsidRPr="003E6CF6" w:rsidRDefault="00FF68B0" w:rsidP="00FF68B0">
      <w:pPr>
        <w:pStyle w:val="ListParagraph"/>
        <w:numPr>
          <w:ilvl w:val="0"/>
          <w:numId w:val="2"/>
        </w:numPr>
        <w:rPr>
          <w:rFonts w:ascii="Times New Roman" w:hAnsi="Times New Roman" w:cs="Times New Roman"/>
          <w:b/>
          <w:sz w:val="24"/>
          <w:szCs w:val="24"/>
        </w:rPr>
      </w:pPr>
      <w:del w:id="154" w:author="Will Fisher" w:date="2012-08-27T00:21:00Z">
        <w:r w:rsidRPr="003E6CF6" w:rsidDel="00CE5836">
          <w:rPr>
            <w:rFonts w:ascii="Times New Roman" w:hAnsi="Times New Roman" w:cs="Times New Roman"/>
            <w:sz w:val="24"/>
            <w:szCs w:val="24"/>
          </w:rPr>
          <w:delText xml:space="preserve">Obtain </w:delText>
        </w:r>
      </w:del>
      <w:ins w:id="155" w:author="Will Fisher" w:date="2012-08-27T00:21:00Z">
        <w:r w:rsidR="00CE5836">
          <w:rPr>
            <w:rFonts w:ascii="Times New Roman" w:hAnsi="Times New Roman" w:cs="Times New Roman"/>
            <w:sz w:val="24"/>
            <w:szCs w:val="24"/>
          </w:rPr>
          <w:t>Download</w:t>
        </w:r>
        <w:r w:rsidR="00CE5836" w:rsidRPr="003E6CF6">
          <w:rPr>
            <w:rFonts w:ascii="Times New Roman" w:hAnsi="Times New Roman" w:cs="Times New Roman"/>
            <w:sz w:val="24"/>
            <w:szCs w:val="24"/>
          </w:rPr>
          <w:t xml:space="preserve"> </w:t>
        </w:r>
      </w:ins>
      <w:r w:rsidRPr="003E6CF6">
        <w:rPr>
          <w:rFonts w:ascii="Times New Roman" w:hAnsi="Times New Roman" w:cs="Times New Roman"/>
          <w:sz w:val="24"/>
          <w:szCs w:val="24"/>
        </w:rPr>
        <w:t xml:space="preserve">the algorithm zip file from </w:t>
      </w:r>
      <w:ins w:id="156" w:author="Will Fisher" w:date="2012-08-27T00:21:00Z">
        <w:r w:rsidR="00CE5836">
          <w:fldChar w:fldCharType="begin"/>
        </w:r>
        <w:r w:rsidR="00CE5836">
          <w:instrText xml:space="preserve"> HYPERLINK "ftp://dds.gina.alaska.edu/public/modis_ndvi_metrics/modis_ndvi_metrics.zip" </w:instrText>
        </w:r>
        <w:r w:rsidR="00CE5836">
          <w:fldChar w:fldCharType="separate"/>
        </w:r>
        <w:r w:rsidR="00CE5836" w:rsidRPr="003E6CF6">
          <w:rPr>
            <w:rStyle w:val="Hyperlink"/>
            <w:rFonts w:ascii="Times New Roman" w:hAnsi="Times New Roman" w:cs="Times New Roman"/>
            <w:sz w:val="24"/>
            <w:szCs w:val="24"/>
          </w:rPr>
          <w:t>ftp://dds.gina.alaska.edu/public/modis_ndvi_metrics/modis_ndvi_metrics.zip</w:t>
        </w:r>
        <w:r w:rsidR="00CE5836">
          <w:rPr>
            <w:rStyle w:val="Hyperlink"/>
            <w:rFonts w:ascii="Times New Roman" w:hAnsi="Times New Roman" w:cs="Times New Roman"/>
            <w:sz w:val="24"/>
            <w:szCs w:val="24"/>
          </w:rPr>
          <w:fldChar w:fldCharType="end"/>
        </w:r>
      </w:ins>
      <w:del w:id="157" w:author="Will Fisher" w:date="2012-08-27T00:21:00Z">
        <w:r w:rsidRPr="003E6CF6" w:rsidDel="00CE5836">
          <w:rPr>
            <w:rFonts w:ascii="Times New Roman" w:hAnsi="Times New Roman" w:cs="Times New Roman"/>
            <w:sz w:val="24"/>
            <w:szCs w:val="24"/>
          </w:rPr>
          <w:delText>dds.gina.alaska.edu</w:delText>
        </w:r>
      </w:del>
    </w:p>
    <w:p w14:paraId="130DC2AB" w14:textId="77777777" w:rsidR="00FF68B0" w:rsidRPr="003E6CF6" w:rsidRDefault="00CE5836" w:rsidP="00FF68B0">
      <w:pPr>
        <w:pStyle w:val="ListParagraph"/>
        <w:rPr>
          <w:rFonts w:ascii="Times New Roman" w:hAnsi="Times New Roman" w:cs="Times New Roman"/>
          <w:sz w:val="24"/>
          <w:szCs w:val="24"/>
        </w:rPr>
      </w:pPr>
      <w:ins w:id="158" w:author="Will Fisher" w:date="2012-08-27T00:22:00Z">
        <w:r>
          <w:rPr>
            <w:rFonts w:ascii="Times New Roman" w:hAnsi="Times New Roman" w:cs="Times New Roman"/>
            <w:sz w:val="24"/>
            <w:szCs w:val="24"/>
          </w:rPr>
          <w:t xml:space="preserve">We will assume you </w:t>
        </w:r>
      </w:ins>
      <w:del w:id="159" w:author="Will Fisher" w:date="2012-08-27T00:22:00Z">
        <w:r w:rsidR="00FF68B0" w:rsidRPr="003E6CF6" w:rsidDel="00CE5836">
          <w:rPr>
            <w:rFonts w:ascii="Times New Roman" w:hAnsi="Times New Roman" w:cs="Times New Roman"/>
            <w:sz w:val="24"/>
            <w:szCs w:val="24"/>
          </w:rPr>
          <w:delText>The algorithm and corresponding documentation are zipped in a zip file (modis-ndvi-metrics.zip) and stored at</w:delText>
        </w:r>
      </w:del>
      <w:del w:id="160" w:author="Will Fisher" w:date="2012-08-27T00:21:00Z">
        <w:r w:rsidR="00FF68B0" w:rsidRPr="003E6CF6" w:rsidDel="00CE5836">
          <w:rPr>
            <w:rFonts w:ascii="Times New Roman" w:hAnsi="Times New Roman" w:cs="Times New Roman"/>
            <w:sz w:val="24"/>
            <w:szCs w:val="24"/>
          </w:rPr>
          <w:delText xml:space="preserve"> </w:delText>
        </w:r>
        <w:r w:rsidR="00540604" w:rsidDel="00CE5836">
          <w:fldChar w:fldCharType="begin"/>
        </w:r>
        <w:r w:rsidR="00540604" w:rsidDel="00CE5836">
          <w:delInstrText xml:space="preserve"> HYPERLINK "ftp://dds.gina.alaska.edu/public/modis_ndvi_metrics/modis_ndvi_metrics.zip" </w:delInstrText>
        </w:r>
        <w:r w:rsidR="00540604" w:rsidDel="00CE5836">
          <w:fldChar w:fldCharType="separate"/>
        </w:r>
        <w:r w:rsidR="003E14E6" w:rsidRPr="003E6CF6" w:rsidDel="00CE5836">
          <w:rPr>
            <w:rStyle w:val="Hyperlink"/>
            <w:rFonts w:ascii="Times New Roman" w:hAnsi="Times New Roman" w:cs="Times New Roman"/>
            <w:sz w:val="24"/>
            <w:szCs w:val="24"/>
          </w:rPr>
          <w:delText>ftp://dds.gina.alaska.edu/public/modis_ndvi_metrics/modis_ndvi_metrics.zip</w:delText>
        </w:r>
        <w:r w:rsidR="00540604" w:rsidDel="00CE5836">
          <w:rPr>
            <w:rStyle w:val="Hyperlink"/>
            <w:rFonts w:ascii="Times New Roman" w:hAnsi="Times New Roman" w:cs="Times New Roman"/>
            <w:sz w:val="24"/>
            <w:szCs w:val="24"/>
          </w:rPr>
          <w:fldChar w:fldCharType="end"/>
        </w:r>
      </w:del>
      <w:del w:id="161" w:author="Will Fisher" w:date="2012-08-27T00:22:00Z">
        <w:r w:rsidR="00E00E79" w:rsidRPr="003E6CF6" w:rsidDel="00CE5836">
          <w:rPr>
            <w:rFonts w:ascii="Times New Roman" w:hAnsi="Times New Roman" w:cs="Times New Roman"/>
            <w:sz w:val="24"/>
            <w:szCs w:val="24"/>
          </w:rPr>
          <w:delText xml:space="preserve">. You can </w:delText>
        </w:r>
      </w:del>
      <w:r w:rsidR="00E00E79" w:rsidRPr="003E6CF6">
        <w:rPr>
          <w:rFonts w:ascii="Times New Roman" w:hAnsi="Times New Roman" w:cs="Times New Roman"/>
          <w:sz w:val="24"/>
          <w:szCs w:val="24"/>
        </w:rPr>
        <w:t xml:space="preserve">download it to your </w:t>
      </w:r>
      <w:ins w:id="162" w:author="Will Fisher" w:date="2012-08-27T00:22:00Z">
        <w:r>
          <w:rPr>
            <w:rFonts w:ascii="Times New Roman" w:hAnsi="Times New Roman" w:cs="Times New Roman"/>
            <w:sz w:val="24"/>
            <w:szCs w:val="24"/>
          </w:rPr>
          <w:t xml:space="preserve">home </w:t>
        </w:r>
      </w:ins>
      <w:r w:rsidR="00E00E79" w:rsidRPr="003E6CF6">
        <w:rPr>
          <w:rFonts w:ascii="Times New Roman" w:hAnsi="Times New Roman" w:cs="Times New Roman"/>
          <w:sz w:val="24"/>
          <w:szCs w:val="24"/>
        </w:rPr>
        <w:t>directory (</w:t>
      </w:r>
      <w:del w:id="163" w:author="Will Fisher" w:date="2012-08-27T00:22:00Z">
        <w:r w:rsidR="00E00E79" w:rsidRPr="003E6CF6" w:rsidDel="00CE5836">
          <w:rPr>
            <w:rFonts w:ascii="Times New Roman" w:hAnsi="Times New Roman" w:cs="Times New Roman"/>
            <w:sz w:val="24"/>
            <w:szCs w:val="24"/>
          </w:rPr>
          <w:delText xml:space="preserve">for example: </w:delText>
        </w:r>
      </w:del>
      <w:r w:rsidR="00E00E79" w:rsidRPr="003E6CF6">
        <w:rPr>
          <w:rFonts w:ascii="Times New Roman" w:hAnsi="Times New Roman" w:cs="Times New Roman"/>
          <w:sz w:val="24"/>
          <w:szCs w:val="24"/>
        </w:rPr>
        <w:t>$HOME).</w:t>
      </w:r>
    </w:p>
    <w:p w14:paraId="11F1C402" w14:textId="77777777" w:rsidR="00FF68B0" w:rsidRPr="003E6CF6" w:rsidRDefault="00FF68B0" w:rsidP="00FF68B0">
      <w:pPr>
        <w:pStyle w:val="ListParagraph"/>
        <w:rPr>
          <w:rFonts w:ascii="Times New Roman" w:hAnsi="Times New Roman" w:cs="Times New Roman"/>
          <w:b/>
          <w:sz w:val="24"/>
          <w:szCs w:val="24"/>
        </w:rPr>
      </w:pPr>
    </w:p>
    <w:p w14:paraId="02F948D0" w14:textId="77777777" w:rsidR="00FF68B0" w:rsidRPr="003E6CF6" w:rsidRDefault="00540604" w:rsidP="00E00E79">
      <w:pPr>
        <w:pStyle w:val="ListParagraph"/>
        <w:numPr>
          <w:ilvl w:val="0"/>
          <w:numId w:val="2"/>
        </w:numPr>
        <w:rPr>
          <w:rFonts w:ascii="Times New Roman" w:hAnsi="Times New Roman" w:cs="Times New Roman"/>
          <w:sz w:val="24"/>
          <w:szCs w:val="24"/>
        </w:rPr>
      </w:pPr>
      <w:ins w:id="164" w:author="William Fisher" w:date="2012-08-26T23:49:00Z">
        <w:r>
          <w:rPr>
            <w:rFonts w:ascii="Times New Roman" w:hAnsi="Times New Roman" w:cs="Times New Roman"/>
            <w:sz w:val="24"/>
            <w:szCs w:val="24"/>
          </w:rPr>
          <w:t>U</w:t>
        </w:r>
      </w:ins>
      <w:del w:id="165" w:author="Will Fisher" w:date="2012-08-27T00:31:00Z">
        <w:r w:rsidR="00E00E79" w:rsidRPr="003E6CF6" w:rsidDel="00CE5836">
          <w:rPr>
            <w:rFonts w:ascii="Times New Roman" w:hAnsi="Times New Roman" w:cs="Times New Roman"/>
            <w:sz w:val="24"/>
            <w:szCs w:val="24"/>
          </w:rPr>
          <w:delText>u</w:delText>
        </w:r>
      </w:del>
      <w:r w:rsidR="00E00E79" w:rsidRPr="003E6CF6">
        <w:rPr>
          <w:rFonts w:ascii="Times New Roman" w:hAnsi="Times New Roman" w:cs="Times New Roman"/>
          <w:sz w:val="24"/>
          <w:szCs w:val="24"/>
        </w:rPr>
        <w:t>n</w:t>
      </w:r>
      <w:r w:rsidR="003E14E6" w:rsidRPr="003E6CF6">
        <w:rPr>
          <w:rFonts w:ascii="Times New Roman" w:hAnsi="Times New Roman" w:cs="Times New Roman"/>
          <w:sz w:val="24"/>
          <w:szCs w:val="24"/>
        </w:rPr>
        <w:t xml:space="preserve">zip the </w:t>
      </w:r>
      <w:del w:id="166" w:author="Will Fisher" w:date="2012-08-27T00:31:00Z">
        <w:r w:rsidR="00B42B28" w:rsidDel="00CE5836">
          <w:rPr>
            <w:rFonts w:ascii="Times New Roman" w:hAnsi="Times New Roman" w:cs="Times New Roman"/>
            <w:sz w:val="24"/>
            <w:szCs w:val="24"/>
          </w:rPr>
          <w:delText xml:space="preserve">zip </w:delText>
        </w:r>
      </w:del>
      <w:ins w:id="167" w:author="William Fisher" w:date="2012-08-26T23:49:00Z">
        <w:del w:id="168" w:author="Will Fisher" w:date="2012-08-27T00:31:00Z">
          <w:r w:rsidDel="00CE5836">
            <w:rPr>
              <w:rFonts w:ascii="Times New Roman" w:hAnsi="Times New Roman" w:cs="Times New Roman"/>
              <w:sz w:val="24"/>
              <w:szCs w:val="24"/>
            </w:rPr>
            <w:delText xml:space="preserve"> </w:delText>
          </w:r>
        </w:del>
      </w:ins>
      <w:r w:rsidR="00B42B28">
        <w:rPr>
          <w:rFonts w:ascii="Times New Roman" w:hAnsi="Times New Roman" w:cs="Times New Roman"/>
          <w:sz w:val="24"/>
          <w:szCs w:val="24"/>
        </w:rPr>
        <w:t>file</w:t>
      </w:r>
      <w:del w:id="169" w:author="Will Fisher" w:date="2012-08-27T00:31:00Z">
        <w:r w:rsidR="00B42B28" w:rsidDel="00CE5836">
          <w:rPr>
            <w:rFonts w:ascii="Times New Roman" w:hAnsi="Times New Roman" w:cs="Times New Roman"/>
            <w:sz w:val="24"/>
            <w:szCs w:val="24"/>
          </w:rPr>
          <w:delText>. T</w:delText>
        </w:r>
      </w:del>
      <w:ins w:id="170" w:author="Will Fisher" w:date="2012-08-27T00:31:00Z">
        <w:r w:rsidR="00CE5836">
          <w:rPr>
            <w:rFonts w:ascii="Times New Roman" w:hAnsi="Times New Roman" w:cs="Times New Roman"/>
            <w:sz w:val="24"/>
            <w:szCs w:val="24"/>
          </w:rPr>
          <w:t>, t</w:t>
        </w:r>
      </w:ins>
      <w:r w:rsidR="00B42B28">
        <w:rPr>
          <w:rFonts w:ascii="Times New Roman" w:hAnsi="Times New Roman" w:cs="Times New Roman"/>
          <w:sz w:val="24"/>
          <w:szCs w:val="24"/>
        </w:rPr>
        <w:t xml:space="preserve">he </w:t>
      </w:r>
      <w:del w:id="171" w:author="Will Fisher" w:date="2012-08-27T00:31:00Z">
        <w:r w:rsidR="00B42B28" w:rsidDel="00CE5836">
          <w:rPr>
            <w:rFonts w:ascii="Times New Roman" w:hAnsi="Times New Roman" w:cs="Times New Roman"/>
            <w:sz w:val="24"/>
            <w:szCs w:val="24"/>
          </w:rPr>
          <w:delText xml:space="preserve">unzipped </w:delText>
        </w:r>
      </w:del>
      <w:ins w:id="172" w:author="Will Fisher" w:date="2012-08-27T00:31:00Z">
        <w:r w:rsidR="00CE5836">
          <w:rPr>
            <w:rFonts w:ascii="Times New Roman" w:hAnsi="Times New Roman" w:cs="Times New Roman"/>
            <w:sz w:val="24"/>
            <w:szCs w:val="24"/>
          </w:rPr>
          <w:t xml:space="preserve">expanded </w:t>
        </w:r>
      </w:ins>
      <w:r w:rsidR="00B42B28">
        <w:rPr>
          <w:rFonts w:ascii="Times New Roman" w:hAnsi="Times New Roman" w:cs="Times New Roman"/>
          <w:sz w:val="24"/>
          <w:szCs w:val="24"/>
        </w:rPr>
        <w:t>files</w:t>
      </w:r>
      <w:ins w:id="173" w:author="William Fisher" w:date="2012-08-26T23:49:00Z">
        <w:del w:id="174" w:author="Will Fisher" w:date="2012-08-27T00:31:00Z">
          <w:r w:rsidDel="00A72594">
            <w:rPr>
              <w:rFonts w:ascii="Times New Roman" w:hAnsi="Times New Roman" w:cs="Times New Roman"/>
              <w:sz w:val="24"/>
              <w:szCs w:val="24"/>
            </w:rPr>
            <w:delText xml:space="preserve">, </w:delText>
          </w:r>
        </w:del>
      </w:ins>
      <w:ins w:id="175" w:author="William Fisher" w:date="2012-08-26T23:50:00Z">
        <w:del w:id="176" w:author="Will Fisher" w:date="2012-08-27T00:31:00Z">
          <w:r w:rsidDel="00A72594">
            <w:rPr>
              <w:rFonts w:ascii="Times New Roman" w:hAnsi="Times New Roman" w:cs="Times New Roman"/>
              <w:sz w:val="24"/>
              <w:szCs w:val="24"/>
            </w:rPr>
            <w:delText>the files will be expanded into the</w:delText>
          </w:r>
        </w:del>
      </w:ins>
      <w:del w:id="177" w:author="Will Fisher" w:date="2012-08-27T00:31:00Z">
        <w:r w:rsidR="00B42B28" w:rsidDel="00A72594">
          <w:rPr>
            <w:rFonts w:ascii="Times New Roman" w:hAnsi="Times New Roman" w:cs="Times New Roman"/>
            <w:sz w:val="24"/>
            <w:szCs w:val="24"/>
          </w:rPr>
          <w:delText xml:space="preserve"> are</w:delText>
        </w:r>
      </w:del>
      <w:r w:rsidR="00B42B28">
        <w:rPr>
          <w:rFonts w:ascii="Times New Roman" w:hAnsi="Times New Roman" w:cs="Times New Roman"/>
          <w:sz w:val="24"/>
          <w:szCs w:val="24"/>
        </w:rPr>
        <w:t xml:space="preserve"> </w:t>
      </w:r>
      <w:ins w:id="178" w:author="Will Fisher" w:date="2012-08-27T00:32:00Z">
        <w:r w:rsidR="00A72594">
          <w:rPr>
            <w:rFonts w:ascii="Times New Roman" w:hAnsi="Times New Roman" w:cs="Times New Roman"/>
            <w:sz w:val="24"/>
            <w:szCs w:val="24"/>
          </w:rPr>
          <w:t xml:space="preserve">will be </w:t>
        </w:r>
      </w:ins>
      <w:r w:rsidR="00B42B28">
        <w:rPr>
          <w:rFonts w:ascii="Times New Roman" w:hAnsi="Times New Roman" w:cs="Times New Roman"/>
          <w:sz w:val="24"/>
          <w:szCs w:val="24"/>
        </w:rPr>
        <w:t xml:space="preserve">stored in the </w:t>
      </w:r>
      <w:del w:id="179" w:author="Will Fisher" w:date="2012-08-27T00:32:00Z">
        <w:r w:rsidR="00B42B28" w:rsidDel="00A72594">
          <w:rPr>
            <w:rFonts w:ascii="Times New Roman" w:hAnsi="Times New Roman" w:cs="Times New Roman"/>
            <w:sz w:val="24"/>
            <w:szCs w:val="24"/>
          </w:rPr>
          <w:delText xml:space="preserve">directory </w:delText>
        </w:r>
      </w:del>
      <w:r w:rsidR="00B42B28">
        <w:rPr>
          <w:rFonts w:ascii="Times New Roman" w:hAnsi="Times New Roman" w:cs="Times New Roman"/>
          <w:sz w:val="24"/>
          <w:szCs w:val="24"/>
        </w:rPr>
        <w:t>“</w:t>
      </w:r>
      <w:proofErr w:type="spellStart"/>
      <w:r w:rsidR="003E14E6" w:rsidRPr="003E6CF6">
        <w:rPr>
          <w:rFonts w:ascii="Times New Roman" w:hAnsi="Times New Roman" w:cs="Times New Roman"/>
          <w:sz w:val="24"/>
          <w:szCs w:val="24"/>
        </w:rPr>
        <w:t>modis_ndvi_</w:t>
      </w:r>
      <w:r w:rsidR="00E00E79" w:rsidRPr="003E6CF6">
        <w:rPr>
          <w:rFonts w:ascii="Times New Roman" w:hAnsi="Times New Roman" w:cs="Times New Roman"/>
          <w:sz w:val="24"/>
          <w:szCs w:val="24"/>
        </w:rPr>
        <w:t>metrics</w:t>
      </w:r>
      <w:proofErr w:type="spellEnd"/>
      <w:ins w:id="180" w:author="Will Fisher" w:date="2012-08-27T00:32:00Z">
        <w:r w:rsidR="00A72594">
          <w:rPr>
            <w:rFonts w:ascii="Times New Roman" w:hAnsi="Times New Roman" w:cs="Times New Roman"/>
            <w:sz w:val="24"/>
            <w:szCs w:val="24"/>
          </w:rPr>
          <w:t>”</w:t>
        </w:r>
      </w:ins>
      <w:ins w:id="181" w:author="Will Fisher" w:date="2012-08-27T00:23:00Z">
        <w:r w:rsidR="00CE5836">
          <w:rPr>
            <w:rFonts w:ascii="Times New Roman" w:hAnsi="Times New Roman" w:cs="Times New Roman"/>
            <w:sz w:val="24"/>
            <w:szCs w:val="24"/>
          </w:rPr>
          <w:t xml:space="preserve"> directory</w:t>
        </w:r>
      </w:ins>
      <w:ins w:id="182" w:author="Will Fisher" w:date="2012-08-27T00:32:00Z">
        <w:r w:rsidR="00A72594" w:rsidDel="00A72594">
          <w:rPr>
            <w:rFonts w:ascii="Times New Roman" w:hAnsi="Times New Roman" w:cs="Times New Roman"/>
            <w:sz w:val="24"/>
            <w:szCs w:val="24"/>
          </w:rPr>
          <w:t xml:space="preserve"> </w:t>
        </w:r>
      </w:ins>
      <w:ins w:id="183" w:author="William Fisher" w:date="2012-08-26T23:50:00Z">
        <w:del w:id="184" w:author="Will Fisher" w:date="2012-08-27T00:32:00Z">
          <w:r w:rsidDel="00A72594">
            <w:rPr>
              <w:rFonts w:ascii="Times New Roman" w:hAnsi="Times New Roman" w:cs="Times New Roman"/>
              <w:sz w:val="24"/>
              <w:szCs w:val="24"/>
            </w:rPr>
            <w:delText xml:space="preserve">, </w:delText>
          </w:r>
        </w:del>
      </w:ins>
      <w:del w:id="185" w:author="Will Fisher" w:date="2012-08-27T00:32:00Z">
        <w:r w:rsidR="00B42B28" w:rsidDel="00A72594">
          <w:rPr>
            <w:rFonts w:ascii="Times New Roman" w:hAnsi="Times New Roman" w:cs="Times New Roman"/>
            <w:sz w:val="24"/>
            <w:szCs w:val="24"/>
          </w:rPr>
          <w:delText xml:space="preserve">” and subdirectories </w:delText>
        </w:r>
        <w:r w:rsidR="003E14E6" w:rsidRPr="003E6CF6" w:rsidDel="00A72594">
          <w:rPr>
            <w:rFonts w:ascii="Times New Roman" w:hAnsi="Times New Roman" w:cs="Times New Roman"/>
            <w:sz w:val="24"/>
            <w:szCs w:val="24"/>
          </w:rPr>
          <w:delText>(</w:delText>
        </w:r>
      </w:del>
      <w:ins w:id="186" w:author="Will Fisher" w:date="2012-08-27T00:23:00Z">
        <w:r w:rsidR="00CE5836">
          <w:rPr>
            <w:rFonts w:ascii="Times New Roman" w:hAnsi="Times New Roman" w:cs="Times New Roman"/>
            <w:sz w:val="24"/>
            <w:szCs w:val="24"/>
          </w:rPr>
          <w:t>(</w:t>
        </w:r>
      </w:ins>
      <w:del w:id="187" w:author="Will Fisher" w:date="2012-08-27T00:23:00Z">
        <w:r w:rsidR="00B42B28" w:rsidDel="00CE5836">
          <w:rPr>
            <w:rFonts w:ascii="Times New Roman" w:hAnsi="Times New Roman" w:cs="Times New Roman"/>
            <w:sz w:val="24"/>
            <w:szCs w:val="24"/>
          </w:rPr>
          <w:delText xml:space="preserve">for example: </w:delText>
        </w:r>
      </w:del>
      <w:r w:rsidR="003E14E6" w:rsidRPr="003E6CF6">
        <w:rPr>
          <w:rFonts w:ascii="Times New Roman" w:hAnsi="Times New Roman" w:cs="Times New Roman"/>
          <w:sz w:val="24"/>
          <w:szCs w:val="24"/>
        </w:rPr>
        <w:t>$HOME/</w:t>
      </w:r>
      <w:proofErr w:type="spellStart"/>
      <w:r w:rsidR="003E14E6" w:rsidRPr="003E6CF6">
        <w:rPr>
          <w:rFonts w:ascii="Times New Roman" w:hAnsi="Times New Roman" w:cs="Times New Roman"/>
          <w:sz w:val="24"/>
          <w:szCs w:val="24"/>
        </w:rPr>
        <w:t>modis_ndvi_</w:t>
      </w:r>
      <w:r w:rsidR="00E00E79" w:rsidRPr="003E6CF6">
        <w:rPr>
          <w:rFonts w:ascii="Times New Roman" w:hAnsi="Times New Roman" w:cs="Times New Roman"/>
          <w:sz w:val="24"/>
          <w:szCs w:val="24"/>
        </w:rPr>
        <w:t>metrics</w:t>
      </w:r>
      <w:proofErr w:type="spellEnd"/>
      <w:ins w:id="188" w:author="Will Fisher" w:date="2012-08-27T00:23:00Z">
        <w:r w:rsidR="00CE5836">
          <w:rPr>
            <w:rFonts w:ascii="Times New Roman" w:hAnsi="Times New Roman" w:cs="Times New Roman"/>
            <w:sz w:val="24"/>
            <w:szCs w:val="24"/>
          </w:rPr>
          <w:t>)</w:t>
        </w:r>
      </w:ins>
      <w:del w:id="189" w:author="Will Fisher" w:date="2012-08-27T00:32:00Z">
        <w:r w:rsidR="00E00E79" w:rsidRPr="003E6CF6" w:rsidDel="00A72594">
          <w:rPr>
            <w:rFonts w:ascii="Times New Roman" w:hAnsi="Times New Roman" w:cs="Times New Roman"/>
            <w:sz w:val="24"/>
            <w:szCs w:val="24"/>
          </w:rPr>
          <w:delText>)</w:delText>
        </w:r>
      </w:del>
      <w:r w:rsidR="00E00E79" w:rsidRPr="003E6CF6">
        <w:rPr>
          <w:rFonts w:ascii="Times New Roman" w:hAnsi="Times New Roman" w:cs="Times New Roman"/>
          <w:sz w:val="24"/>
          <w:szCs w:val="24"/>
        </w:rPr>
        <w:t>.</w:t>
      </w:r>
    </w:p>
    <w:p w14:paraId="306AFD00" w14:textId="77777777" w:rsidR="00E00E79" w:rsidRPr="003E6CF6" w:rsidRDefault="00E00E79" w:rsidP="00E00E79">
      <w:pPr>
        <w:pStyle w:val="ListParagraph"/>
        <w:rPr>
          <w:rFonts w:ascii="Times New Roman" w:hAnsi="Times New Roman" w:cs="Times New Roman"/>
          <w:sz w:val="24"/>
          <w:szCs w:val="24"/>
        </w:rPr>
      </w:pPr>
      <w:r w:rsidRPr="003E6CF6">
        <w:rPr>
          <w:rFonts w:ascii="Times New Roman" w:hAnsi="Times New Roman" w:cs="Times New Roman"/>
          <w:sz w:val="24"/>
          <w:szCs w:val="24"/>
        </w:rPr>
        <w:t>In the directory</w:t>
      </w:r>
      <w:r w:rsidR="00B42B28">
        <w:rPr>
          <w:rFonts w:ascii="Times New Roman" w:hAnsi="Times New Roman" w:cs="Times New Roman"/>
          <w:sz w:val="24"/>
          <w:szCs w:val="24"/>
        </w:rPr>
        <w:t xml:space="preserve"> “</w:t>
      </w:r>
      <w:proofErr w:type="spellStart"/>
      <w:r w:rsidR="00B42B28">
        <w:rPr>
          <w:rFonts w:ascii="Times New Roman" w:hAnsi="Times New Roman" w:cs="Times New Roman"/>
          <w:sz w:val="24"/>
          <w:szCs w:val="24"/>
        </w:rPr>
        <w:t>modis_ndvi_metrics</w:t>
      </w:r>
      <w:proofErr w:type="spellEnd"/>
      <w:r w:rsidR="00B42B28">
        <w:rPr>
          <w:rFonts w:ascii="Times New Roman" w:hAnsi="Times New Roman" w:cs="Times New Roman"/>
          <w:sz w:val="24"/>
          <w:szCs w:val="24"/>
        </w:rPr>
        <w:t>”</w:t>
      </w:r>
      <w:del w:id="190" w:author="Will Fisher" w:date="2012-08-27T00:33:00Z">
        <w:r w:rsidRPr="003E6CF6" w:rsidDel="00A72594">
          <w:rPr>
            <w:rFonts w:ascii="Times New Roman" w:hAnsi="Times New Roman" w:cs="Times New Roman"/>
            <w:sz w:val="24"/>
            <w:szCs w:val="24"/>
          </w:rPr>
          <w:delText>,</w:delText>
        </w:r>
      </w:del>
      <w:r w:rsidRPr="003E6CF6">
        <w:rPr>
          <w:rFonts w:ascii="Times New Roman" w:hAnsi="Times New Roman" w:cs="Times New Roman"/>
          <w:sz w:val="24"/>
          <w:szCs w:val="24"/>
        </w:rPr>
        <w:t xml:space="preserve"> </w:t>
      </w:r>
      <w:del w:id="191" w:author="Will Fisher" w:date="2012-08-27T00:23:00Z">
        <w:r w:rsidRPr="003E6CF6" w:rsidDel="00CE5836">
          <w:rPr>
            <w:rFonts w:ascii="Times New Roman" w:hAnsi="Times New Roman" w:cs="Times New Roman"/>
            <w:sz w:val="24"/>
            <w:szCs w:val="24"/>
          </w:rPr>
          <w:delText>there are</w:delText>
        </w:r>
      </w:del>
      <w:ins w:id="192" w:author="Will Fisher" w:date="2012-08-27T00:23:00Z">
        <w:r w:rsidR="00CE5836">
          <w:rPr>
            <w:rFonts w:ascii="Times New Roman" w:hAnsi="Times New Roman" w:cs="Times New Roman"/>
            <w:sz w:val="24"/>
            <w:szCs w:val="24"/>
          </w:rPr>
          <w:t>you will find</w:t>
        </w:r>
      </w:ins>
      <w:r w:rsidRPr="003E6CF6">
        <w:rPr>
          <w:rFonts w:ascii="Times New Roman" w:hAnsi="Times New Roman" w:cs="Times New Roman"/>
          <w:sz w:val="24"/>
          <w:szCs w:val="24"/>
        </w:rPr>
        <w:t xml:space="preserve"> </w:t>
      </w:r>
      <w:ins w:id="193" w:author="Will Fisher" w:date="2012-08-27T00:33:00Z">
        <w:r w:rsidR="00A72594">
          <w:rPr>
            <w:rFonts w:ascii="Times New Roman" w:hAnsi="Times New Roman" w:cs="Times New Roman"/>
            <w:sz w:val="24"/>
            <w:szCs w:val="24"/>
          </w:rPr>
          <w:t xml:space="preserve">several </w:t>
        </w:r>
        <w:proofErr w:type="spellStart"/>
        <w:r w:rsidR="00A72594">
          <w:rPr>
            <w:rFonts w:ascii="Times New Roman" w:hAnsi="Times New Roman" w:cs="Times New Roman"/>
            <w:sz w:val="24"/>
            <w:szCs w:val="24"/>
          </w:rPr>
          <w:t>subdirectorys</w:t>
        </w:r>
        <w:proofErr w:type="spellEnd"/>
        <w:r w:rsidR="00A72594">
          <w:rPr>
            <w:rFonts w:ascii="Times New Roman" w:hAnsi="Times New Roman" w:cs="Times New Roman"/>
            <w:sz w:val="24"/>
            <w:szCs w:val="24"/>
          </w:rPr>
          <w:t xml:space="preserve">; </w:t>
        </w:r>
      </w:ins>
      <w:r w:rsidRPr="003E6CF6">
        <w:rPr>
          <w:rFonts w:ascii="Times New Roman" w:hAnsi="Times New Roman" w:cs="Times New Roman"/>
          <w:sz w:val="24"/>
          <w:szCs w:val="24"/>
        </w:rPr>
        <w:t xml:space="preserve">docs, bin, </w:t>
      </w:r>
      <w:proofErr w:type="spellStart"/>
      <w:r w:rsidRPr="003E6CF6">
        <w:rPr>
          <w:rFonts w:ascii="Times New Roman" w:hAnsi="Times New Roman" w:cs="Times New Roman"/>
          <w:sz w:val="24"/>
          <w:szCs w:val="24"/>
        </w:rPr>
        <w:t>sav</w:t>
      </w:r>
      <w:proofErr w:type="spellEnd"/>
      <w:r w:rsidRPr="003E6CF6">
        <w:rPr>
          <w:rFonts w:ascii="Times New Roman" w:hAnsi="Times New Roman" w:cs="Times New Roman"/>
          <w:sz w:val="24"/>
          <w:szCs w:val="24"/>
        </w:rPr>
        <w:t xml:space="preserve">, </w:t>
      </w:r>
      <w:r w:rsidR="003E14E6" w:rsidRPr="003E6CF6">
        <w:rPr>
          <w:rFonts w:ascii="Times New Roman" w:hAnsi="Times New Roman" w:cs="Times New Roman"/>
          <w:sz w:val="24"/>
          <w:szCs w:val="24"/>
        </w:rPr>
        <w:t>codes,</w:t>
      </w:r>
      <w:r w:rsidRPr="003E6CF6">
        <w:rPr>
          <w:rFonts w:ascii="Times New Roman" w:hAnsi="Times New Roman" w:cs="Times New Roman"/>
          <w:sz w:val="24"/>
          <w:szCs w:val="24"/>
        </w:rPr>
        <w:t xml:space="preserve"> and scripts</w:t>
      </w:r>
      <w:del w:id="194" w:author="Will Fisher" w:date="2012-08-27T00:33:00Z">
        <w:r w:rsidRPr="003E6CF6" w:rsidDel="00A72594">
          <w:rPr>
            <w:rFonts w:ascii="Times New Roman" w:hAnsi="Times New Roman" w:cs="Times New Roman"/>
            <w:sz w:val="24"/>
            <w:szCs w:val="24"/>
          </w:rPr>
          <w:delText xml:space="preserve"> sub</w:delText>
        </w:r>
      </w:del>
      <w:del w:id="195" w:author="Will Fisher" w:date="2012-08-27T00:24:00Z">
        <w:r w:rsidRPr="003E6CF6" w:rsidDel="00CE5836">
          <w:rPr>
            <w:rFonts w:ascii="Times New Roman" w:hAnsi="Times New Roman" w:cs="Times New Roman"/>
            <w:sz w:val="24"/>
            <w:szCs w:val="24"/>
          </w:rPr>
          <w:delText xml:space="preserve"> </w:delText>
        </w:r>
      </w:del>
      <w:del w:id="196" w:author="Will Fisher" w:date="2012-08-27T00:33:00Z">
        <w:r w:rsidRPr="003E6CF6" w:rsidDel="00A72594">
          <w:rPr>
            <w:rFonts w:ascii="Times New Roman" w:hAnsi="Times New Roman" w:cs="Times New Roman"/>
            <w:sz w:val="24"/>
            <w:szCs w:val="24"/>
          </w:rPr>
          <w:delText>directories</w:delText>
        </w:r>
      </w:del>
      <w:r w:rsidRPr="003E6CF6">
        <w:rPr>
          <w:rFonts w:ascii="Times New Roman" w:hAnsi="Times New Roman" w:cs="Times New Roman"/>
          <w:sz w:val="24"/>
          <w:szCs w:val="24"/>
        </w:rPr>
        <w:t xml:space="preserve">.  </w:t>
      </w:r>
      <w:r w:rsidR="00775A00">
        <w:rPr>
          <w:rFonts w:ascii="Times New Roman" w:hAnsi="Times New Roman" w:cs="Times New Roman"/>
          <w:sz w:val="24"/>
          <w:szCs w:val="24"/>
        </w:rPr>
        <w:t>The “</w:t>
      </w:r>
      <w:del w:id="197" w:author="William Fisher" w:date="2012-08-26T23:51:00Z">
        <w:r w:rsidR="00775A00" w:rsidDel="00540604">
          <w:rPr>
            <w:rFonts w:ascii="Times New Roman" w:hAnsi="Times New Roman" w:cs="Times New Roman"/>
            <w:sz w:val="24"/>
            <w:szCs w:val="24"/>
          </w:rPr>
          <w:delText>~/</w:delText>
        </w:r>
      </w:del>
      <w:r w:rsidR="00775A00">
        <w:rPr>
          <w:rFonts w:ascii="Times New Roman" w:hAnsi="Times New Roman" w:cs="Times New Roman"/>
          <w:sz w:val="24"/>
          <w:szCs w:val="24"/>
        </w:rPr>
        <w:t xml:space="preserve">doc” </w:t>
      </w:r>
      <w:ins w:id="198" w:author="William Fisher" w:date="2012-08-26T23:51:00Z">
        <w:r w:rsidR="00540604">
          <w:rPr>
            <w:rFonts w:ascii="Times New Roman" w:hAnsi="Times New Roman" w:cs="Times New Roman"/>
            <w:sz w:val="24"/>
            <w:szCs w:val="24"/>
          </w:rPr>
          <w:t xml:space="preserve">directory </w:t>
        </w:r>
      </w:ins>
      <w:r w:rsidR="00775A00">
        <w:rPr>
          <w:rFonts w:ascii="Times New Roman" w:hAnsi="Times New Roman" w:cs="Times New Roman"/>
          <w:sz w:val="24"/>
          <w:szCs w:val="24"/>
        </w:rPr>
        <w:t>includes the documentation</w:t>
      </w:r>
      <w:del w:id="199" w:author="William Fisher" w:date="2012-08-26T23:52:00Z">
        <w:r w:rsidR="00775A00" w:rsidDel="00540604">
          <w:rPr>
            <w:rFonts w:ascii="Times New Roman" w:hAnsi="Times New Roman" w:cs="Times New Roman"/>
            <w:sz w:val="24"/>
            <w:szCs w:val="24"/>
          </w:rPr>
          <w:delText>s</w:delText>
        </w:r>
      </w:del>
      <w:ins w:id="200" w:author="William Fisher" w:date="2012-08-26T23:52:00Z">
        <w:r w:rsidR="00540604">
          <w:rPr>
            <w:rFonts w:ascii="Times New Roman" w:hAnsi="Times New Roman" w:cs="Times New Roman"/>
            <w:sz w:val="24"/>
            <w:szCs w:val="24"/>
          </w:rPr>
          <w:t>;</w:t>
        </w:r>
      </w:ins>
      <w:del w:id="201" w:author="William Fisher" w:date="2012-08-26T23:52:00Z">
        <w:r w:rsidR="00775A00" w:rsidDel="00540604">
          <w:rPr>
            <w:rFonts w:ascii="Times New Roman" w:hAnsi="Times New Roman" w:cs="Times New Roman"/>
            <w:sz w:val="24"/>
            <w:szCs w:val="24"/>
          </w:rPr>
          <w:delText>.</w:delText>
        </w:r>
      </w:del>
      <w:r w:rsidR="00775A00">
        <w:rPr>
          <w:rFonts w:ascii="Times New Roman" w:hAnsi="Times New Roman" w:cs="Times New Roman"/>
          <w:sz w:val="24"/>
          <w:szCs w:val="24"/>
        </w:rPr>
        <w:t xml:space="preserve"> </w:t>
      </w:r>
      <w:ins w:id="202" w:author="William Fisher" w:date="2012-08-26T23:52:00Z">
        <w:r w:rsidR="00540604">
          <w:rPr>
            <w:rFonts w:ascii="Times New Roman" w:hAnsi="Times New Roman" w:cs="Times New Roman"/>
            <w:sz w:val="24"/>
            <w:szCs w:val="24"/>
          </w:rPr>
          <w:t>t</w:t>
        </w:r>
      </w:ins>
      <w:del w:id="203" w:author="William Fisher" w:date="2012-08-26T23:52:00Z">
        <w:r w:rsidR="00775A00" w:rsidDel="00540604">
          <w:rPr>
            <w:rFonts w:ascii="Times New Roman" w:hAnsi="Times New Roman" w:cs="Times New Roman"/>
            <w:sz w:val="24"/>
            <w:szCs w:val="24"/>
          </w:rPr>
          <w:delText>T</w:delText>
        </w:r>
      </w:del>
      <w:r w:rsidR="00775A00">
        <w:rPr>
          <w:rFonts w:ascii="Times New Roman" w:hAnsi="Times New Roman" w:cs="Times New Roman"/>
          <w:sz w:val="24"/>
          <w:szCs w:val="24"/>
        </w:rPr>
        <w:t>he “</w:t>
      </w:r>
      <w:r w:rsidR="00B42B28">
        <w:rPr>
          <w:rFonts w:ascii="Times New Roman" w:hAnsi="Times New Roman" w:cs="Times New Roman"/>
          <w:sz w:val="24"/>
          <w:szCs w:val="24"/>
        </w:rPr>
        <w:t>~/bin</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stores IDL library codes</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w:t>
      </w:r>
      <w:r w:rsidR="00775A00">
        <w:rPr>
          <w:rFonts w:ascii="Times New Roman" w:hAnsi="Times New Roman" w:cs="Times New Roman"/>
          <w:sz w:val="24"/>
          <w:szCs w:val="24"/>
        </w:rPr>
        <w:t>the “</w:t>
      </w:r>
      <w:r w:rsidR="00B42B28">
        <w:rPr>
          <w:rFonts w:ascii="Times New Roman" w:hAnsi="Times New Roman" w:cs="Times New Roman"/>
          <w:sz w:val="24"/>
          <w:szCs w:val="24"/>
        </w:rPr>
        <w:t>~/code</w:t>
      </w:r>
      <w:r w:rsidR="00775A00">
        <w:rPr>
          <w:rFonts w:ascii="Times New Roman" w:hAnsi="Times New Roman" w:cs="Times New Roman"/>
          <w:sz w:val="24"/>
          <w:szCs w:val="24"/>
        </w:rPr>
        <w:t>s”</w:t>
      </w:r>
      <w:r w:rsidR="00B42B28">
        <w:rPr>
          <w:rFonts w:ascii="Times New Roman" w:hAnsi="Times New Roman" w:cs="Times New Roman"/>
          <w:sz w:val="24"/>
          <w:szCs w:val="24"/>
        </w:rPr>
        <w:t xml:space="preserve"> in</w:t>
      </w:r>
      <w:r w:rsidR="00775A00">
        <w:rPr>
          <w:rFonts w:ascii="Times New Roman" w:hAnsi="Times New Roman" w:cs="Times New Roman"/>
          <w:sz w:val="24"/>
          <w:szCs w:val="24"/>
        </w:rPr>
        <w:t>cludes the IDL source codes; the “</w:t>
      </w:r>
      <w:r w:rsidR="00B42B28">
        <w:rPr>
          <w:rFonts w:ascii="Times New Roman" w:hAnsi="Times New Roman" w:cs="Times New Roman"/>
          <w:sz w:val="24"/>
          <w:szCs w:val="24"/>
        </w:rPr>
        <w:t>~/</w:t>
      </w:r>
      <w:proofErr w:type="spellStart"/>
      <w:r w:rsidR="00B42B28">
        <w:rPr>
          <w:rFonts w:ascii="Times New Roman" w:hAnsi="Times New Roman" w:cs="Times New Roman"/>
          <w:sz w:val="24"/>
          <w:szCs w:val="24"/>
        </w:rPr>
        <w:t>sav</w:t>
      </w:r>
      <w:proofErr w:type="spellEnd"/>
      <w:r w:rsidR="00775A00">
        <w:rPr>
          <w:rFonts w:ascii="Times New Roman" w:hAnsi="Times New Roman" w:cs="Times New Roman"/>
          <w:sz w:val="24"/>
          <w:szCs w:val="24"/>
        </w:rPr>
        <w:t>”</w:t>
      </w:r>
      <w:r w:rsidR="00B42B28">
        <w:rPr>
          <w:rFonts w:ascii="Times New Roman" w:hAnsi="Times New Roman" w:cs="Times New Roman"/>
          <w:sz w:val="24"/>
          <w:szCs w:val="24"/>
        </w:rPr>
        <w:t xml:space="preserve"> stores the compiled IDL </w:t>
      </w:r>
      <w:r w:rsidR="00775A00">
        <w:rPr>
          <w:rFonts w:ascii="Times New Roman" w:hAnsi="Times New Roman" w:cs="Times New Roman"/>
          <w:sz w:val="24"/>
          <w:szCs w:val="24"/>
        </w:rPr>
        <w:t>binary file;</w:t>
      </w:r>
      <w:r w:rsidR="00B42B28">
        <w:rPr>
          <w:rFonts w:ascii="Times New Roman" w:hAnsi="Times New Roman" w:cs="Times New Roman"/>
          <w:sz w:val="24"/>
          <w:szCs w:val="24"/>
        </w:rPr>
        <w:t xml:space="preserve"> </w:t>
      </w:r>
      <w:r w:rsidR="00775A00">
        <w:rPr>
          <w:rFonts w:ascii="Times New Roman" w:hAnsi="Times New Roman" w:cs="Times New Roman"/>
          <w:sz w:val="24"/>
          <w:szCs w:val="24"/>
        </w:rPr>
        <w:t>and the “</w:t>
      </w:r>
      <w:r w:rsidR="00B42B28">
        <w:rPr>
          <w:rFonts w:ascii="Times New Roman" w:hAnsi="Times New Roman" w:cs="Times New Roman"/>
          <w:sz w:val="24"/>
          <w:szCs w:val="24"/>
        </w:rPr>
        <w:t>~/scripts</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includes script files used to execute the </w:t>
      </w:r>
      <w:r w:rsidR="00775A00">
        <w:rPr>
          <w:rFonts w:ascii="Times New Roman" w:hAnsi="Times New Roman" w:cs="Times New Roman"/>
          <w:sz w:val="24"/>
          <w:szCs w:val="24"/>
        </w:rPr>
        <w:t xml:space="preserve">application in batch mode. </w:t>
      </w:r>
    </w:p>
    <w:p w14:paraId="1378ADA4" w14:textId="77777777" w:rsidR="00227275" w:rsidRPr="003E6CF6" w:rsidRDefault="00227275" w:rsidP="00227275">
      <w:pPr>
        <w:rPr>
          <w:rFonts w:cs="Times New Roman"/>
        </w:rPr>
      </w:pPr>
      <w:r w:rsidRPr="003E6CF6">
        <w:rPr>
          <w:rFonts w:cs="Times New Roman"/>
        </w:rPr>
        <w:t xml:space="preserve">     Configuration of the application</w:t>
      </w:r>
    </w:p>
    <w:p w14:paraId="17AA1F62" w14:textId="77777777" w:rsidR="00227275" w:rsidRPr="003E6CF6" w:rsidRDefault="00227275" w:rsidP="00227275">
      <w:pPr>
        <w:rPr>
          <w:rFonts w:cs="Times New Roman"/>
        </w:rPr>
      </w:pPr>
    </w:p>
    <w:p w14:paraId="7482ABEB" w14:textId="77777777" w:rsidR="00E00E79" w:rsidRPr="003E6CF6" w:rsidRDefault="00540604">
      <w:pPr>
        <w:pStyle w:val="ListParagraph"/>
        <w:numPr>
          <w:ilvl w:val="0"/>
          <w:numId w:val="5"/>
        </w:numPr>
        <w:rPr>
          <w:rFonts w:ascii="Times New Roman" w:hAnsi="Times New Roman" w:cs="Times New Roman"/>
          <w:sz w:val="24"/>
          <w:szCs w:val="24"/>
        </w:rPr>
        <w:pPrChange w:id="204" w:author="Will Fisher" w:date="2012-08-27T00:29:00Z">
          <w:pPr>
            <w:pStyle w:val="ListParagraph"/>
            <w:numPr>
              <w:numId w:val="2"/>
            </w:numPr>
            <w:ind w:hanging="360"/>
          </w:pPr>
        </w:pPrChange>
      </w:pPr>
      <w:r w:rsidRPr="003E6CF6">
        <w:rPr>
          <w:rFonts w:ascii="Times New Roman" w:hAnsi="Times New Roman" w:cs="Times New Roman"/>
          <w:sz w:val="24"/>
          <w:szCs w:val="24"/>
        </w:rPr>
        <w:t>E</w:t>
      </w:r>
      <w:r w:rsidR="00BB5B72" w:rsidRPr="003E6CF6">
        <w:rPr>
          <w:rFonts w:ascii="Times New Roman" w:hAnsi="Times New Roman" w:cs="Times New Roman"/>
          <w:sz w:val="24"/>
          <w:szCs w:val="24"/>
        </w:rPr>
        <w:t>dit</w:t>
      </w:r>
      <w:ins w:id="205" w:author="William Fisher" w:date="2012-08-26T23:53:00Z">
        <w:r>
          <w:rPr>
            <w:rFonts w:ascii="Times New Roman" w:hAnsi="Times New Roman" w:cs="Times New Roman"/>
            <w:sz w:val="24"/>
            <w:szCs w:val="24"/>
          </w:rPr>
          <w:t xml:space="preserve"> the</w:t>
        </w:r>
      </w:ins>
      <w:r w:rsidR="00BB5B72" w:rsidRPr="003E6CF6">
        <w:rPr>
          <w:rFonts w:ascii="Times New Roman" w:hAnsi="Times New Roman" w:cs="Times New Roman"/>
          <w:sz w:val="24"/>
          <w:szCs w:val="24"/>
        </w:rPr>
        <w:t xml:space="preserve"> </w:t>
      </w:r>
      <w:proofErr w:type="spellStart"/>
      <w:r w:rsidR="00BB5B72" w:rsidRPr="003E6CF6">
        <w:rPr>
          <w:rFonts w:ascii="Times New Roman" w:hAnsi="Times New Roman" w:cs="Times New Roman"/>
          <w:sz w:val="24"/>
          <w:szCs w:val="24"/>
        </w:rPr>
        <w:t>startup_nps</w:t>
      </w:r>
      <w:proofErr w:type="spellEnd"/>
      <w:r w:rsidR="00BB5B72" w:rsidRPr="003E6CF6">
        <w:rPr>
          <w:rFonts w:ascii="Times New Roman" w:hAnsi="Times New Roman" w:cs="Times New Roman"/>
          <w:sz w:val="24"/>
          <w:szCs w:val="24"/>
        </w:rPr>
        <w:t xml:space="preserve"> file and </w:t>
      </w:r>
      <w:del w:id="206" w:author="Will Fisher" w:date="2012-08-27T00:25:00Z">
        <w:r w:rsidR="00BB5B72" w:rsidRPr="003E6CF6" w:rsidDel="00CE5836">
          <w:rPr>
            <w:rFonts w:ascii="Times New Roman" w:hAnsi="Times New Roman" w:cs="Times New Roman"/>
            <w:sz w:val="24"/>
            <w:szCs w:val="24"/>
          </w:rPr>
          <w:delText>store in</w:delText>
        </w:r>
      </w:del>
      <w:ins w:id="207" w:author="Will Fisher" w:date="2012-08-27T00:25:00Z">
        <w:r w:rsidR="00CE5836">
          <w:rPr>
            <w:rFonts w:ascii="Times New Roman" w:hAnsi="Times New Roman" w:cs="Times New Roman"/>
            <w:sz w:val="24"/>
            <w:szCs w:val="24"/>
          </w:rPr>
          <w:t>save to</w:t>
        </w:r>
      </w:ins>
      <w:r w:rsidR="00BB5B72" w:rsidRPr="003E6CF6">
        <w:rPr>
          <w:rFonts w:ascii="Times New Roman" w:hAnsi="Times New Roman" w:cs="Times New Roman"/>
          <w:sz w:val="24"/>
          <w:szCs w:val="24"/>
        </w:rPr>
        <w:t xml:space="preserve"> the $HOME</w:t>
      </w:r>
      <w:r w:rsidR="003E14E6" w:rsidRPr="003E6CF6">
        <w:rPr>
          <w:rFonts w:ascii="Times New Roman" w:hAnsi="Times New Roman" w:cs="Times New Roman"/>
          <w:sz w:val="24"/>
          <w:szCs w:val="24"/>
        </w:rPr>
        <w:t>/</w:t>
      </w:r>
      <w:proofErr w:type="spellStart"/>
      <w:r w:rsidR="003E14E6" w:rsidRPr="003E6CF6">
        <w:rPr>
          <w:rFonts w:ascii="Times New Roman" w:hAnsi="Times New Roman" w:cs="Times New Roman"/>
          <w:sz w:val="24"/>
          <w:szCs w:val="24"/>
        </w:rPr>
        <w:t>modis_ndvi_</w:t>
      </w:r>
      <w:r w:rsidR="00BB5B72" w:rsidRPr="003E6CF6">
        <w:rPr>
          <w:rFonts w:ascii="Times New Roman" w:hAnsi="Times New Roman" w:cs="Times New Roman"/>
          <w:sz w:val="24"/>
          <w:szCs w:val="24"/>
        </w:rPr>
        <w:t>metrics</w:t>
      </w:r>
      <w:proofErr w:type="spellEnd"/>
      <w:r w:rsidR="00BB5B72" w:rsidRPr="003E6CF6">
        <w:rPr>
          <w:rFonts w:ascii="Times New Roman" w:hAnsi="Times New Roman" w:cs="Times New Roman"/>
          <w:sz w:val="24"/>
          <w:szCs w:val="24"/>
        </w:rPr>
        <w:t xml:space="preserve"> directory</w:t>
      </w:r>
    </w:p>
    <w:p w14:paraId="540A54D9" w14:textId="77777777" w:rsidR="00BB5B72" w:rsidRPr="003E6CF6" w:rsidRDefault="00775A00" w:rsidP="00BB5B72">
      <w:pPr>
        <w:pStyle w:val="ListParagraph"/>
        <w:rPr>
          <w:rFonts w:ascii="Times New Roman" w:hAnsi="Times New Roman" w:cs="Times New Roman"/>
          <w:sz w:val="24"/>
          <w:szCs w:val="24"/>
        </w:rPr>
      </w:pPr>
      <w:r>
        <w:rPr>
          <w:rFonts w:ascii="Times New Roman" w:hAnsi="Times New Roman" w:cs="Times New Roman"/>
          <w:sz w:val="24"/>
          <w:szCs w:val="24"/>
        </w:rPr>
        <w:t>The file “</w:t>
      </w:r>
      <w:proofErr w:type="spellStart"/>
      <w:r w:rsidR="00BB5B72" w:rsidRPr="003E6CF6">
        <w:rPr>
          <w:rFonts w:ascii="Times New Roman" w:hAnsi="Times New Roman" w:cs="Times New Roman"/>
          <w:sz w:val="24"/>
          <w:szCs w:val="24"/>
        </w:rPr>
        <w:t>startup_nps</w:t>
      </w:r>
      <w:proofErr w:type="spellEnd"/>
      <w:r w:rsidR="00BB5B72" w:rsidRPr="003E6CF6">
        <w:rPr>
          <w:rFonts w:ascii="Times New Roman" w:hAnsi="Times New Roman" w:cs="Times New Roman"/>
          <w:sz w:val="24"/>
          <w:szCs w:val="24"/>
        </w:rPr>
        <w:t>” includes:</w:t>
      </w:r>
    </w:p>
    <w:p w14:paraId="2B65FA0D" w14:textId="77777777" w:rsidR="00BB5B72" w:rsidRPr="003E6CF6" w:rsidRDefault="00BB5B72">
      <w:pPr>
        <w:pStyle w:val="ListParagraph"/>
        <w:ind w:left="1412"/>
        <w:rPr>
          <w:rFonts w:ascii="Times New Roman" w:hAnsi="Times New Roman" w:cs="Times New Roman"/>
          <w:sz w:val="24"/>
          <w:szCs w:val="24"/>
        </w:rPr>
        <w:pPrChange w:id="208" w:author="Will Fisher" w:date="2012-08-27T00:29:00Z">
          <w:pPr>
            <w:pStyle w:val="ListParagraph"/>
          </w:pPr>
        </w:pPrChange>
      </w:pPr>
      <w:r w:rsidRPr="003E6CF6">
        <w:rPr>
          <w:rFonts w:ascii="Times New Roman" w:hAnsi="Times New Roman" w:cs="Times New Roman"/>
          <w:sz w:val="24"/>
          <w:szCs w:val="24"/>
        </w:rPr>
        <w:t>ENVI, /RESTORE_BASE_SAVE_FILES</w:t>
      </w:r>
    </w:p>
    <w:p w14:paraId="023689D0" w14:textId="77777777" w:rsidR="00BB5B72" w:rsidRPr="003E6CF6" w:rsidRDefault="00BB5B72">
      <w:pPr>
        <w:pStyle w:val="ListParagraph"/>
        <w:ind w:left="1412"/>
        <w:rPr>
          <w:rFonts w:ascii="Times New Roman" w:hAnsi="Times New Roman" w:cs="Times New Roman"/>
          <w:sz w:val="24"/>
          <w:szCs w:val="24"/>
        </w:rPr>
        <w:pPrChange w:id="209" w:author="Will Fisher" w:date="2012-08-27T00:29:00Z">
          <w:pPr>
            <w:pStyle w:val="ListParagraph"/>
          </w:pPr>
        </w:pPrChange>
      </w:pPr>
      <w:r w:rsidRPr="003E6CF6">
        <w:rPr>
          <w:rFonts w:ascii="Times New Roman" w:hAnsi="Times New Roman" w:cs="Times New Roman"/>
          <w:sz w:val="24"/>
          <w:szCs w:val="24"/>
        </w:rPr>
        <w:t>PREF_SET,’IDL_PATH’, ‘</w:t>
      </w:r>
      <w:r w:rsidR="00CF5834" w:rsidRPr="003E6CF6">
        <w:rPr>
          <w:rFonts w:ascii="Times New Roman" w:hAnsi="Times New Roman" w:cs="Times New Roman"/>
          <w:sz w:val="24"/>
          <w:szCs w:val="24"/>
        </w:rPr>
        <w:t>&lt;IDL_DEFAULT&gt;:+$HOME/</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/bin’</w:t>
      </w:r>
      <w:proofErr w:type="gramStart"/>
      <w:r w:rsidRPr="003E6CF6">
        <w:rPr>
          <w:rFonts w:ascii="Times New Roman" w:hAnsi="Times New Roman" w:cs="Times New Roman"/>
          <w:sz w:val="24"/>
          <w:szCs w:val="24"/>
        </w:rPr>
        <w:t>,/</w:t>
      </w:r>
      <w:proofErr w:type="gramEnd"/>
      <w:r w:rsidRPr="003E6CF6">
        <w:rPr>
          <w:rFonts w:ascii="Times New Roman" w:hAnsi="Times New Roman" w:cs="Times New Roman"/>
          <w:sz w:val="24"/>
          <w:szCs w:val="24"/>
        </w:rPr>
        <w:t>COMMIT</w:t>
      </w:r>
    </w:p>
    <w:p w14:paraId="01518FD0" w14:textId="77777777" w:rsidR="00BB5B72" w:rsidRPr="003E6CF6" w:rsidRDefault="00BB5B72">
      <w:pPr>
        <w:pStyle w:val="ListParagraph"/>
        <w:numPr>
          <w:ilvl w:val="0"/>
          <w:numId w:val="5"/>
        </w:numPr>
        <w:rPr>
          <w:rFonts w:ascii="Times New Roman" w:hAnsi="Times New Roman" w:cs="Times New Roman"/>
          <w:sz w:val="24"/>
          <w:szCs w:val="24"/>
        </w:rPr>
        <w:pPrChange w:id="210" w:author="Will Fisher" w:date="2012-08-27T00:29:00Z">
          <w:pPr>
            <w:pStyle w:val="ListParagraph"/>
            <w:numPr>
              <w:numId w:val="2"/>
            </w:numPr>
            <w:ind w:hanging="360"/>
          </w:pPr>
        </w:pPrChange>
      </w:pPr>
      <w:r w:rsidRPr="003E6CF6">
        <w:rPr>
          <w:rFonts w:ascii="Times New Roman" w:hAnsi="Times New Roman" w:cs="Times New Roman"/>
          <w:sz w:val="24"/>
          <w:szCs w:val="24"/>
        </w:rPr>
        <w:t>edit .</w:t>
      </w:r>
      <w:proofErr w:type="spellStart"/>
      <w:r w:rsidRPr="003E6CF6">
        <w:rPr>
          <w:rFonts w:ascii="Times New Roman" w:hAnsi="Times New Roman" w:cs="Times New Roman"/>
          <w:sz w:val="24"/>
          <w:szCs w:val="24"/>
        </w:rPr>
        <w:t>bashrc</w:t>
      </w:r>
      <w:proofErr w:type="spellEnd"/>
      <w:r w:rsidRPr="003E6CF6">
        <w:rPr>
          <w:rFonts w:ascii="Times New Roman" w:hAnsi="Times New Roman" w:cs="Times New Roman"/>
          <w:sz w:val="24"/>
          <w:szCs w:val="24"/>
        </w:rPr>
        <w:t xml:space="preserve"> </w:t>
      </w:r>
      <w:del w:id="211" w:author="Will Fisher" w:date="2012-08-27T00:25:00Z">
        <w:r w:rsidRPr="003E6CF6" w:rsidDel="00CE5836">
          <w:rPr>
            <w:rFonts w:ascii="Times New Roman" w:hAnsi="Times New Roman" w:cs="Times New Roman"/>
            <w:sz w:val="24"/>
            <w:szCs w:val="24"/>
          </w:rPr>
          <w:delText xml:space="preserve">by </w:delText>
        </w:r>
      </w:del>
      <w:ins w:id="212" w:author="Will Fisher" w:date="2012-08-27T00:25:00Z">
        <w:r w:rsidR="00CE5836">
          <w:rPr>
            <w:rFonts w:ascii="Times New Roman" w:hAnsi="Times New Roman" w:cs="Times New Roman"/>
            <w:sz w:val="24"/>
            <w:szCs w:val="24"/>
          </w:rPr>
          <w:t>and</w:t>
        </w:r>
        <w:r w:rsidR="00CE5836" w:rsidRPr="003E6CF6">
          <w:rPr>
            <w:rFonts w:ascii="Times New Roman" w:hAnsi="Times New Roman" w:cs="Times New Roman"/>
            <w:sz w:val="24"/>
            <w:szCs w:val="24"/>
          </w:rPr>
          <w:t xml:space="preserve"> </w:t>
        </w:r>
      </w:ins>
      <w:del w:id="213" w:author="Will Fisher" w:date="2012-08-27T00:25:00Z">
        <w:r w:rsidRPr="003E6CF6" w:rsidDel="00CE5836">
          <w:rPr>
            <w:rFonts w:ascii="Times New Roman" w:hAnsi="Times New Roman" w:cs="Times New Roman"/>
            <w:sz w:val="24"/>
            <w:szCs w:val="24"/>
          </w:rPr>
          <w:delText xml:space="preserve">adding </w:delText>
        </w:r>
      </w:del>
      <w:ins w:id="214" w:author="Will Fisher" w:date="2012-08-27T00:25:00Z">
        <w:r w:rsidR="00CE5836" w:rsidRPr="003E6CF6">
          <w:rPr>
            <w:rFonts w:ascii="Times New Roman" w:hAnsi="Times New Roman" w:cs="Times New Roman"/>
            <w:sz w:val="24"/>
            <w:szCs w:val="24"/>
          </w:rPr>
          <w:t>add</w:t>
        </w:r>
        <w:r w:rsidR="00CE5836">
          <w:rPr>
            <w:rFonts w:ascii="Times New Roman" w:hAnsi="Times New Roman" w:cs="Times New Roman"/>
            <w:sz w:val="24"/>
            <w:szCs w:val="24"/>
          </w:rPr>
          <w:t xml:space="preserve"> the</w:t>
        </w:r>
        <w:r w:rsidR="00CE5836" w:rsidRPr="003E6CF6">
          <w:rPr>
            <w:rFonts w:ascii="Times New Roman" w:hAnsi="Times New Roman" w:cs="Times New Roman"/>
            <w:sz w:val="24"/>
            <w:szCs w:val="24"/>
          </w:rPr>
          <w:t xml:space="preserve"> </w:t>
        </w:r>
      </w:ins>
      <w:r w:rsidRPr="003E6CF6">
        <w:rPr>
          <w:rFonts w:ascii="Times New Roman" w:hAnsi="Times New Roman" w:cs="Times New Roman"/>
          <w:sz w:val="24"/>
          <w:szCs w:val="24"/>
        </w:rPr>
        <w:t>following line</w:t>
      </w:r>
      <w:ins w:id="215" w:author="Will Fisher" w:date="2012-08-27T00:25:00Z">
        <w:r w:rsidR="00CE5836">
          <w:rPr>
            <w:rFonts w:ascii="Times New Roman" w:hAnsi="Times New Roman" w:cs="Times New Roman"/>
            <w:sz w:val="24"/>
            <w:szCs w:val="24"/>
          </w:rPr>
          <w:t>s</w:t>
        </w:r>
      </w:ins>
      <w:r w:rsidRPr="003E6CF6">
        <w:rPr>
          <w:rFonts w:ascii="Times New Roman" w:hAnsi="Times New Roman" w:cs="Times New Roman"/>
          <w:sz w:val="24"/>
          <w:szCs w:val="24"/>
        </w:rPr>
        <w:t>:</w:t>
      </w:r>
    </w:p>
    <w:p w14:paraId="3106C83A" w14:textId="77777777" w:rsidR="009F530F" w:rsidRPr="003E6CF6" w:rsidRDefault="00CF5834">
      <w:pPr>
        <w:pStyle w:val="ListParagraph"/>
        <w:ind w:left="1412"/>
        <w:rPr>
          <w:rFonts w:ascii="Times New Roman" w:hAnsi="Times New Roman" w:cs="Times New Roman"/>
          <w:sz w:val="24"/>
          <w:szCs w:val="24"/>
        </w:rPr>
        <w:pPrChange w:id="216"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ndvihome</w:t>
      </w:r>
      <w:proofErr w:type="spellEnd"/>
      <w:r w:rsidRPr="003E6CF6">
        <w:rPr>
          <w:rFonts w:ascii="Times New Roman" w:hAnsi="Times New Roman" w:cs="Times New Roman"/>
          <w:sz w:val="24"/>
          <w:szCs w:val="24"/>
        </w:rPr>
        <w:t>=$HOME/</w:t>
      </w:r>
      <w:proofErr w:type="spellStart"/>
      <w:r w:rsidRPr="003E6CF6">
        <w:rPr>
          <w:rFonts w:ascii="Times New Roman" w:hAnsi="Times New Roman" w:cs="Times New Roman"/>
          <w:sz w:val="24"/>
          <w:szCs w:val="24"/>
        </w:rPr>
        <w:t>modis_ndvi_</w:t>
      </w:r>
      <w:r w:rsidR="009F530F" w:rsidRPr="003E6CF6">
        <w:rPr>
          <w:rFonts w:ascii="Times New Roman" w:hAnsi="Times New Roman" w:cs="Times New Roman"/>
          <w:sz w:val="24"/>
          <w:szCs w:val="24"/>
        </w:rPr>
        <w:t>metrics</w:t>
      </w:r>
      <w:proofErr w:type="spellEnd"/>
    </w:p>
    <w:p w14:paraId="6C3C233E" w14:textId="77777777" w:rsidR="00BB5B72" w:rsidRPr="003E6CF6" w:rsidRDefault="00CE5836">
      <w:pPr>
        <w:pStyle w:val="ListParagraph"/>
        <w:ind w:left="1412"/>
        <w:rPr>
          <w:rFonts w:ascii="Times New Roman" w:hAnsi="Times New Roman" w:cs="Times New Roman"/>
          <w:sz w:val="24"/>
          <w:szCs w:val="24"/>
        </w:rPr>
        <w:pPrChange w:id="217" w:author="Will Fisher" w:date="2012-08-27T00:29:00Z">
          <w:pPr>
            <w:pStyle w:val="ListParagraph"/>
          </w:pPr>
        </w:pPrChange>
      </w:pPr>
      <w:proofErr w:type="gramStart"/>
      <w:ins w:id="218" w:author="Will Fisher" w:date="2012-08-27T00:28:00Z">
        <w:r>
          <w:t>e</w:t>
        </w:r>
      </w:ins>
      <w:proofErr w:type="gramEnd"/>
      <w:del w:id="219" w:author="Will Fisher" w:date="2012-08-27T00:25:00Z">
        <w:r w:rsidR="00CF5834" w:rsidRPr="003E6CF6" w:rsidDel="00CE5836">
          <w:rPr>
            <w:rFonts w:ascii="Times New Roman" w:hAnsi="Times New Roman" w:cs="Times New Roman"/>
            <w:sz w:val="24"/>
            <w:szCs w:val="24"/>
          </w:rPr>
          <w:delText>E</w:delText>
        </w:r>
      </w:del>
      <w:r w:rsidR="00CF5834" w:rsidRPr="003E6CF6">
        <w:rPr>
          <w:rFonts w:ascii="Times New Roman" w:hAnsi="Times New Roman" w:cs="Times New Roman"/>
          <w:sz w:val="24"/>
          <w:szCs w:val="24"/>
        </w:rPr>
        <w:t>xport IDL_STARTUP=$HOME/</w:t>
      </w:r>
      <w:proofErr w:type="spellStart"/>
      <w:r w:rsidR="00CF5834" w:rsidRPr="003E6CF6">
        <w:rPr>
          <w:rFonts w:ascii="Times New Roman" w:hAnsi="Times New Roman" w:cs="Times New Roman"/>
          <w:sz w:val="24"/>
          <w:szCs w:val="24"/>
        </w:rPr>
        <w:t>modis_ndvi_</w:t>
      </w:r>
      <w:r w:rsidR="00BB5B72" w:rsidRPr="003E6CF6">
        <w:rPr>
          <w:rFonts w:ascii="Times New Roman" w:hAnsi="Times New Roman" w:cs="Times New Roman"/>
          <w:sz w:val="24"/>
          <w:szCs w:val="24"/>
        </w:rPr>
        <w:t>metrics</w:t>
      </w:r>
      <w:proofErr w:type="spellEnd"/>
      <w:r w:rsidR="00BB5B72" w:rsidRPr="003E6CF6">
        <w:rPr>
          <w:rFonts w:ascii="Times New Roman" w:hAnsi="Times New Roman" w:cs="Times New Roman"/>
          <w:sz w:val="24"/>
          <w:szCs w:val="24"/>
        </w:rPr>
        <w:t>/</w:t>
      </w:r>
      <w:proofErr w:type="spellStart"/>
      <w:r w:rsidR="00BB5B72" w:rsidRPr="003E6CF6">
        <w:rPr>
          <w:rFonts w:ascii="Times New Roman" w:hAnsi="Times New Roman" w:cs="Times New Roman"/>
          <w:sz w:val="24"/>
          <w:szCs w:val="24"/>
        </w:rPr>
        <w:t>startup_np</w:t>
      </w:r>
      <w:proofErr w:type="spellEnd"/>
    </w:p>
    <w:p w14:paraId="5A20E7D6" w14:textId="77777777" w:rsidR="009F530F" w:rsidRPr="003E6CF6" w:rsidRDefault="009F530F" w:rsidP="006A7042">
      <w:pPr>
        <w:pStyle w:val="ListParagraph"/>
        <w:rPr>
          <w:rFonts w:ascii="Times New Roman" w:hAnsi="Times New Roman" w:cs="Times New Roman"/>
          <w:sz w:val="24"/>
          <w:szCs w:val="24"/>
        </w:rPr>
      </w:pPr>
    </w:p>
    <w:p w14:paraId="3B6AEAF6" w14:textId="77777777" w:rsidR="00522A78" w:rsidRPr="003E6CF6" w:rsidRDefault="00522A78">
      <w:pPr>
        <w:pStyle w:val="ListParagraph"/>
        <w:numPr>
          <w:ilvl w:val="0"/>
          <w:numId w:val="5"/>
        </w:numPr>
        <w:rPr>
          <w:rFonts w:ascii="Times New Roman" w:hAnsi="Times New Roman" w:cs="Times New Roman"/>
          <w:sz w:val="24"/>
          <w:szCs w:val="24"/>
        </w:rPr>
        <w:pPrChange w:id="220" w:author="Will Fisher" w:date="2012-08-27T00:29:00Z">
          <w:pPr>
            <w:pStyle w:val="ListParagraph"/>
            <w:numPr>
              <w:numId w:val="2"/>
            </w:numPr>
            <w:ind w:hanging="360"/>
          </w:pPr>
        </w:pPrChange>
      </w:pPr>
      <w:r w:rsidRPr="003E6CF6">
        <w:rPr>
          <w:rFonts w:ascii="Times New Roman" w:hAnsi="Times New Roman" w:cs="Times New Roman"/>
          <w:sz w:val="24"/>
          <w:szCs w:val="24"/>
        </w:rPr>
        <w:t xml:space="preserve">edit 1yr_emodis_250_env.bash </w:t>
      </w:r>
    </w:p>
    <w:p w14:paraId="0FC4C0A1" w14:textId="77777777" w:rsidR="00522A78" w:rsidRPr="003E6CF6" w:rsidRDefault="00522A78">
      <w:pPr>
        <w:pStyle w:val="ListParagraph"/>
        <w:ind w:left="1412"/>
        <w:rPr>
          <w:rFonts w:ascii="Times New Roman" w:hAnsi="Times New Roman" w:cs="Times New Roman"/>
          <w:sz w:val="24"/>
          <w:szCs w:val="24"/>
        </w:rPr>
        <w:pPrChange w:id="221"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rawdata_dir</w:t>
      </w:r>
      <w:proofErr w:type="spellEnd"/>
      <w:r w:rsidRPr="003E6CF6">
        <w:rPr>
          <w:rFonts w:ascii="Times New Roman" w:hAnsi="Times New Roman" w:cs="Times New Roman"/>
          <w:sz w:val="24"/>
          <w:szCs w:val="24"/>
        </w:rPr>
        <w:t>=$HOME/</w:t>
      </w:r>
      <w:proofErr w:type="spellStart"/>
      <w:r w:rsidRPr="003E6CF6">
        <w:rPr>
          <w:rFonts w:ascii="Times New Roman" w:hAnsi="Times New Roman" w:cs="Times New Roman"/>
          <w:sz w:val="24"/>
          <w:szCs w:val="24"/>
        </w:rPr>
        <w:t>emodis</w:t>
      </w:r>
      <w:proofErr w:type="spellEnd"/>
      <w:r w:rsidRPr="003E6CF6">
        <w:rPr>
          <w:rFonts w:ascii="Times New Roman" w:hAnsi="Times New Roman" w:cs="Times New Roman"/>
          <w:sz w:val="24"/>
          <w:szCs w:val="24"/>
        </w:rPr>
        <w:t>/distribution/Alaska/historical/TERRA</w:t>
      </w:r>
    </w:p>
    <w:p w14:paraId="0A1E8B20" w14:textId="77777777" w:rsidR="00522A78" w:rsidRPr="003E6CF6" w:rsidRDefault="00522A78">
      <w:pPr>
        <w:pStyle w:val="ListParagraph"/>
        <w:ind w:left="1412"/>
        <w:rPr>
          <w:rFonts w:ascii="Times New Roman" w:hAnsi="Times New Roman" w:cs="Times New Roman"/>
          <w:sz w:val="24"/>
          <w:szCs w:val="24"/>
        </w:rPr>
        <w:pPrChange w:id="222"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work_dir</w:t>
      </w:r>
      <w:proofErr w:type="spellEnd"/>
      <w:r w:rsidRPr="003E6CF6">
        <w:rPr>
          <w:rFonts w:ascii="Times New Roman" w:hAnsi="Times New Roman" w:cs="Times New Roman"/>
          <w:sz w:val="24"/>
          <w:szCs w:val="24"/>
        </w:rPr>
        <w:t>=$HOME</w:t>
      </w:r>
      <w:r w:rsidR="00CF5834" w:rsidRPr="003E6CF6">
        <w:rPr>
          <w:rFonts w:ascii="Times New Roman" w:hAnsi="Times New Roman" w:cs="Times New Roman"/>
          <w:sz w:val="24"/>
          <w:szCs w:val="24"/>
        </w:rPr>
        <w:t>/</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/work</w:t>
      </w:r>
    </w:p>
    <w:p w14:paraId="50CC0BA9" w14:textId="77777777" w:rsidR="00522A78" w:rsidRPr="003E6CF6" w:rsidRDefault="00522A78">
      <w:pPr>
        <w:pStyle w:val="ListParagraph"/>
        <w:ind w:left="1412"/>
        <w:rPr>
          <w:rFonts w:ascii="Times New Roman" w:hAnsi="Times New Roman" w:cs="Times New Roman"/>
          <w:sz w:val="24"/>
          <w:szCs w:val="24"/>
        </w:rPr>
        <w:pPrChange w:id="223"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script_dir</w:t>
      </w:r>
      <w:proofErr w:type="spellEnd"/>
      <w:r w:rsidRPr="003E6CF6">
        <w:rPr>
          <w:rFonts w:ascii="Times New Roman" w:hAnsi="Times New Roman" w:cs="Times New Roman"/>
          <w:sz w:val="24"/>
          <w:szCs w:val="24"/>
        </w:rPr>
        <w:t>=</w:t>
      </w:r>
      <w:r w:rsidR="00CF5834" w:rsidRPr="003E6CF6">
        <w:rPr>
          <w:rFonts w:ascii="Times New Roman" w:hAnsi="Times New Roman" w:cs="Times New Roman"/>
          <w:sz w:val="24"/>
          <w:szCs w:val="24"/>
        </w:rPr>
        <w:t>$HOME/</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/scripts</w:t>
      </w:r>
    </w:p>
    <w:p w14:paraId="3EE845B6" w14:textId="77777777" w:rsidR="00522A78" w:rsidRPr="003E6CF6" w:rsidRDefault="00522A78">
      <w:pPr>
        <w:pStyle w:val="ListParagraph"/>
        <w:ind w:left="1412"/>
        <w:rPr>
          <w:rFonts w:ascii="Times New Roman" w:hAnsi="Times New Roman" w:cs="Times New Roman"/>
          <w:sz w:val="24"/>
          <w:szCs w:val="24"/>
        </w:rPr>
        <w:pPrChange w:id="224"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idlprog_dir</w:t>
      </w:r>
      <w:proofErr w:type="spellEnd"/>
      <w:r w:rsidRPr="003E6CF6">
        <w:rPr>
          <w:rFonts w:ascii="Times New Roman" w:hAnsi="Times New Roman" w:cs="Times New Roman"/>
          <w:sz w:val="24"/>
          <w:szCs w:val="24"/>
        </w:rPr>
        <w:t>=</w:t>
      </w:r>
      <w:r w:rsidR="00CF5834" w:rsidRPr="003E6CF6">
        <w:rPr>
          <w:rFonts w:ascii="Times New Roman" w:hAnsi="Times New Roman" w:cs="Times New Roman"/>
          <w:sz w:val="24"/>
          <w:szCs w:val="24"/>
        </w:rPr>
        <w:t>$HOME/</w:t>
      </w:r>
      <w:proofErr w:type="spellStart"/>
      <w:r w:rsidR="00CF5834" w:rsidRPr="003E6CF6">
        <w:rPr>
          <w:rFonts w:ascii="Times New Roman" w:hAnsi="Times New Roman" w:cs="Times New Roman"/>
          <w:sz w:val="24"/>
          <w:szCs w:val="24"/>
        </w:rPr>
        <w:t>modis_ndvi_</w:t>
      </w:r>
      <w:r w:rsidR="00227275" w:rsidRPr="003E6CF6">
        <w:rPr>
          <w:rFonts w:ascii="Times New Roman" w:hAnsi="Times New Roman" w:cs="Times New Roman"/>
          <w:sz w:val="24"/>
          <w:szCs w:val="24"/>
        </w:rPr>
        <w:t>metrics</w:t>
      </w:r>
      <w:proofErr w:type="spellEnd"/>
      <w:r w:rsidR="00227275" w:rsidRPr="003E6CF6">
        <w:rPr>
          <w:rFonts w:ascii="Times New Roman" w:hAnsi="Times New Roman" w:cs="Times New Roman"/>
          <w:sz w:val="24"/>
          <w:szCs w:val="24"/>
        </w:rPr>
        <w:t>/</w:t>
      </w:r>
      <w:proofErr w:type="spellStart"/>
      <w:r w:rsidR="00227275" w:rsidRPr="003E6CF6">
        <w:rPr>
          <w:rFonts w:ascii="Times New Roman" w:hAnsi="Times New Roman" w:cs="Times New Roman"/>
          <w:sz w:val="24"/>
          <w:szCs w:val="24"/>
        </w:rPr>
        <w:t>sav</w:t>
      </w:r>
      <w:proofErr w:type="spellEnd"/>
    </w:p>
    <w:p w14:paraId="6FC71F7F" w14:textId="77777777" w:rsidR="00522A78" w:rsidRPr="003E6CF6" w:rsidRDefault="00522A78">
      <w:pPr>
        <w:pStyle w:val="ListParagraph"/>
        <w:ind w:left="1412"/>
        <w:rPr>
          <w:rFonts w:ascii="Times New Roman" w:hAnsi="Times New Roman" w:cs="Times New Roman"/>
          <w:sz w:val="24"/>
          <w:szCs w:val="24"/>
        </w:rPr>
        <w:pPrChange w:id="225"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idl_dir</w:t>
      </w:r>
      <w:proofErr w:type="spellEnd"/>
      <w:r w:rsidRPr="003E6CF6">
        <w:rPr>
          <w:rFonts w:ascii="Times New Roman" w:hAnsi="Times New Roman" w:cs="Times New Roman"/>
          <w:sz w:val="24"/>
          <w:szCs w:val="24"/>
        </w:rPr>
        <w:t>=</w:t>
      </w:r>
      <w:r w:rsidR="00227275" w:rsidRPr="003E6CF6">
        <w:rPr>
          <w:rFonts w:ascii="Times New Roman" w:hAnsi="Times New Roman" w:cs="Times New Roman"/>
          <w:sz w:val="24"/>
          <w:szCs w:val="24"/>
        </w:rPr>
        <w:t>/</w:t>
      </w:r>
      <w:proofErr w:type="spellStart"/>
      <w:r w:rsidR="00227275" w:rsidRPr="003E6CF6">
        <w:rPr>
          <w:rFonts w:ascii="Times New Roman" w:hAnsi="Times New Roman" w:cs="Times New Roman"/>
          <w:sz w:val="24"/>
          <w:szCs w:val="24"/>
        </w:rPr>
        <w:t>usr</w:t>
      </w:r>
      <w:proofErr w:type="spellEnd"/>
      <w:r w:rsidR="00227275" w:rsidRPr="003E6CF6">
        <w:rPr>
          <w:rFonts w:ascii="Times New Roman" w:hAnsi="Times New Roman" w:cs="Times New Roman"/>
          <w:sz w:val="24"/>
          <w:szCs w:val="24"/>
        </w:rPr>
        <w:t>/local/idl-7.1/bin</w:t>
      </w:r>
    </w:p>
    <w:p w14:paraId="451036CF" w14:textId="77777777" w:rsidR="00522A78" w:rsidRPr="003E6CF6" w:rsidRDefault="00522A78">
      <w:pPr>
        <w:pStyle w:val="ListParagraph"/>
        <w:ind w:left="1412"/>
        <w:rPr>
          <w:rFonts w:ascii="Times New Roman" w:hAnsi="Times New Roman" w:cs="Times New Roman"/>
          <w:sz w:val="24"/>
          <w:szCs w:val="24"/>
        </w:rPr>
        <w:pPrChange w:id="226" w:author="Will Fisher" w:date="2012-08-27T00:29:00Z">
          <w:pPr>
            <w:pStyle w:val="ListParagraph"/>
          </w:pPr>
        </w:pPrChange>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result_dir</w:t>
      </w:r>
      <w:proofErr w:type="spellEnd"/>
      <w:r w:rsidRPr="003E6CF6">
        <w:rPr>
          <w:rFonts w:ascii="Times New Roman" w:hAnsi="Times New Roman" w:cs="Times New Roman"/>
          <w:sz w:val="24"/>
          <w:szCs w:val="24"/>
        </w:rPr>
        <w:t>=</w:t>
      </w:r>
      <w:r w:rsidR="00227275" w:rsidRPr="003E6CF6">
        <w:rPr>
          <w:rFonts w:ascii="Times New Roman" w:hAnsi="Times New Roman" w:cs="Times New Roman"/>
          <w:sz w:val="24"/>
          <w:szCs w:val="24"/>
        </w:rPr>
        <w:t>$HOME/results</w:t>
      </w:r>
    </w:p>
    <w:p w14:paraId="1A137DCA" w14:textId="77777777" w:rsidR="00227275" w:rsidRPr="003E6CF6" w:rsidRDefault="00227275" w:rsidP="00522A78">
      <w:pPr>
        <w:pStyle w:val="ListParagraph"/>
        <w:rPr>
          <w:rFonts w:ascii="Times New Roman" w:hAnsi="Times New Roman" w:cs="Times New Roman"/>
          <w:sz w:val="24"/>
          <w:szCs w:val="24"/>
        </w:rPr>
      </w:pPr>
    </w:p>
    <w:p w14:paraId="78CD7902" w14:textId="77777777" w:rsidR="00227275" w:rsidRPr="003E6CF6" w:rsidRDefault="00227275" w:rsidP="00227275">
      <w:pPr>
        <w:rPr>
          <w:rFonts w:cs="Times New Roman"/>
        </w:rPr>
      </w:pPr>
      <w:r w:rsidRPr="003E6CF6">
        <w:rPr>
          <w:rFonts w:cs="Times New Roman"/>
        </w:rPr>
        <w:t xml:space="preserve">     </w:t>
      </w:r>
      <w:r w:rsidR="00775A00">
        <w:rPr>
          <w:rFonts w:cs="Times New Roman"/>
        </w:rPr>
        <w:t>Execution of</w:t>
      </w:r>
      <w:r w:rsidRPr="003E6CF6">
        <w:rPr>
          <w:rFonts w:cs="Times New Roman"/>
        </w:rPr>
        <w:t xml:space="preserve"> the application</w:t>
      </w:r>
    </w:p>
    <w:p w14:paraId="7DA83EA1" w14:textId="77777777" w:rsidR="003317BF" w:rsidRPr="00227275" w:rsidRDefault="003317BF" w:rsidP="00227275">
      <w:pPr>
        <w:rPr>
          <w:rFonts w:cs="Times New Roman"/>
        </w:rPr>
      </w:pPr>
    </w:p>
    <w:p w14:paraId="3A779EE6" w14:textId="77777777" w:rsidR="00FF68B0" w:rsidRDefault="00064024">
      <w:pPr>
        <w:pStyle w:val="Standard"/>
        <w:autoSpaceDE w:val="0"/>
        <w:jc w:val="both"/>
        <w:rPr>
          <w:rFonts w:eastAsia="Calibri, Calibri" w:cs="Calibri, Calibri"/>
          <w:color w:val="000000"/>
          <w:lang w:val="en-US"/>
        </w:rPr>
      </w:pPr>
      <w:r>
        <w:rPr>
          <w:rFonts w:eastAsia="Calibri, Calibri" w:cs="Calibri, Calibri"/>
          <w:color w:val="000000"/>
          <w:lang w:val="en-US"/>
        </w:rPr>
        <w:t xml:space="preserve">       </w:t>
      </w:r>
      <w:r w:rsidR="003317BF">
        <w:rPr>
          <w:rFonts w:eastAsia="Calibri, Calibri" w:cs="Calibri, Calibri"/>
          <w:color w:val="000000"/>
          <w:lang w:val="en-US"/>
        </w:rPr>
        <w:tab/>
      </w:r>
      <w:r w:rsidR="00775A00">
        <w:rPr>
          <w:rFonts w:eastAsia="Calibri, Calibri" w:cs="Calibri, Calibri"/>
          <w:color w:val="000000"/>
          <w:lang w:val="en-US"/>
        </w:rPr>
        <w:t xml:space="preserve">There are </w:t>
      </w:r>
      <w:r>
        <w:rPr>
          <w:rFonts w:eastAsia="Calibri, Calibri" w:cs="Calibri, Calibri"/>
          <w:color w:val="000000"/>
          <w:lang w:val="en-US"/>
        </w:rPr>
        <w:t xml:space="preserve">two options </w:t>
      </w:r>
      <w:ins w:id="227" w:author="Will Fisher" w:date="2012-08-27T00:33:00Z">
        <w:r w:rsidR="00A72594">
          <w:rPr>
            <w:rFonts w:eastAsia="Calibri, Calibri" w:cs="Calibri, Calibri"/>
            <w:color w:val="000000"/>
            <w:lang w:val="en-US"/>
          </w:rPr>
          <w:t>for</w:t>
        </w:r>
      </w:ins>
      <w:del w:id="228" w:author="Will Fisher" w:date="2012-08-27T00:33:00Z">
        <w:r w:rsidDel="00A72594">
          <w:rPr>
            <w:rFonts w:eastAsia="Calibri, Calibri" w:cs="Calibri, Calibri"/>
            <w:color w:val="000000"/>
            <w:lang w:val="en-US"/>
          </w:rPr>
          <w:delText>t</w:delText>
        </w:r>
        <w:r w:rsidR="00775A00" w:rsidDel="00A72594">
          <w:rPr>
            <w:rFonts w:eastAsia="Calibri, Calibri" w:cs="Calibri, Calibri"/>
            <w:color w:val="000000"/>
            <w:lang w:val="en-US"/>
          </w:rPr>
          <w:delText>o</w:delText>
        </w:r>
      </w:del>
      <w:r w:rsidR="00775A00">
        <w:rPr>
          <w:rFonts w:eastAsia="Calibri, Calibri" w:cs="Calibri, Calibri"/>
          <w:color w:val="000000"/>
          <w:lang w:val="en-US"/>
        </w:rPr>
        <w:t xml:space="preserve"> run</w:t>
      </w:r>
      <w:ins w:id="229" w:author="Will Fisher" w:date="2012-08-27T00:33:00Z">
        <w:r w:rsidR="00A72594">
          <w:rPr>
            <w:rFonts w:eastAsia="Calibri, Calibri" w:cs="Calibri, Calibri"/>
            <w:color w:val="000000"/>
            <w:lang w:val="en-US"/>
          </w:rPr>
          <w:t>ning</w:t>
        </w:r>
      </w:ins>
      <w:r w:rsidR="00775A00">
        <w:rPr>
          <w:rFonts w:eastAsia="Calibri, Calibri" w:cs="Calibri, Calibri"/>
          <w:color w:val="000000"/>
          <w:lang w:val="en-US"/>
        </w:rPr>
        <w:t xml:space="preserve"> the application. </w:t>
      </w:r>
      <w:del w:id="230" w:author="Will Fisher" w:date="2012-08-27T00:34:00Z">
        <w:r w:rsidR="00775A00" w:rsidDel="00A72594">
          <w:rPr>
            <w:rFonts w:eastAsia="Calibri, Calibri" w:cs="Calibri, Calibri"/>
            <w:color w:val="000000"/>
            <w:lang w:val="en-US"/>
          </w:rPr>
          <w:delText xml:space="preserve">One is </w:delText>
        </w:r>
        <w:r w:rsidR="00CF5834" w:rsidDel="00A72594">
          <w:rPr>
            <w:rFonts w:eastAsia="Calibri, Calibri" w:cs="Calibri, Calibri"/>
            <w:color w:val="000000"/>
            <w:lang w:val="en-US"/>
          </w:rPr>
          <w:delText>run the application</w:delText>
        </w:r>
      </w:del>
      <w:ins w:id="231" w:author="Will Fisher" w:date="2012-08-27T00:34:00Z">
        <w:r w:rsidR="00A72594">
          <w:rPr>
            <w:rFonts w:eastAsia="Calibri, Calibri" w:cs="Calibri, Calibri"/>
            <w:color w:val="000000"/>
            <w:lang w:val="en-US"/>
          </w:rPr>
          <w:t>The first is to run it</w:t>
        </w:r>
      </w:ins>
      <w:r w:rsidR="00775A00">
        <w:rPr>
          <w:rFonts w:eastAsia="Calibri, Calibri" w:cs="Calibri, Calibri"/>
          <w:color w:val="000000"/>
          <w:lang w:val="en-US"/>
        </w:rPr>
        <w:t xml:space="preserve"> in batch mode</w:t>
      </w:r>
      <w:del w:id="232" w:author="Will Fisher" w:date="2012-08-27T00:34:00Z">
        <w:r w:rsidR="00CF5834" w:rsidDel="00A72594">
          <w:rPr>
            <w:rFonts w:eastAsia="Calibri, Calibri" w:cs="Calibri, Calibri"/>
            <w:color w:val="000000"/>
            <w:lang w:val="en-US"/>
          </w:rPr>
          <w:delText>. A</w:delText>
        </w:r>
        <w:r w:rsidDel="00A72594">
          <w:rPr>
            <w:rFonts w:eastAsia="Calibri, Calibri" w:cs="Calibri, Calibri"/>
            <w:color w:val="000000"/>
            <w:lang w:val="en-US"/>
          </w:rPr>
          <w:delText>nother</w:delText>
        </w:r>
      </w:del>
      <w:ins w:id="233" w:author="Will Fisher" w:date="2012-08-27T00:34:00Z">
        <w:r w:rsidR="00A72594">
          <w:rPr>
            <w:rFonts w:eastAsia="Calibri, Calibri" w:cs="Calibri, Calibri"/>
            <w:color w:val="000000"/>
            <w:lang w:val="en-US"/>
          </w:rPr>
          <w:t xml:space="preserve"> and the second</w:t>
        </w:r>
      </w:ins>
      <w:r>
        <w:rPr>
          <w:rFonts w:eastAsia="Calibri, Calibri" w:cs="Calibri, Calibri"/>
          <w:color w:val="000000"/>
          <w:lang w:val="en-US"/>
        </w:rPr>
        <w:t xml:space="preserve"> is</w:t>
      </w:r>
      <w:ins w:id="234" w:author="Will Fisher" w:date="2012-08-27T00:34:00Z">
        <w:r w:rsidR="00A72594">
          <w:rPr>
            <w:rFonts w:eastAsia="Calibri, Calibri" w:cs="Calibri, Calibri"/>
            <w:color w:val="000000"/>
            <w:lang w:val="en-US"/>
          </w:rPr>
          <w:t xml:space="preserve"> to</w:t>
        </w:r>
      </w:ins>
      <w:r>
        <w:rPr>
          <w:rFonts w:eastAsia="Calibri, Calibri" w:cs="Calibri, Calibri"/>
          <w:color w:val="000000"/>
          <w:lang w:val="en-US"/>
        </w:rPr>
        <w:t xml:space="preserve"> run the application step by step.</w:t>
      </w:r>
    </w:p>
    <w:p w14:paraId="1A17B380" w14:textId="77777777" w:rsidR="00064024" w:rsidRDefault="00064024">
      <w:pPr>
        <w:pStyle w:val="Standard"/>
        <w:autoSpaceDE w:val="0"/>
        <w:jc w:val="both"/>
        <w:rPr>
          <w:rFonts w:eastAsia="Calibri, Calibri" w:cs="Calibri, Calibri"/>
          <w:color w:val="000000"/>
          <w:lang w:val="en-US"/>
        </w:rPr>
      </w:pPr>
    </w:p>
    <w:p w14:paraId="1A4DF617" w14:textId="77777777" w:rsidR="00064024" w:rsidRDefault="00775A00" w:rsidP="00064024">
      <w:pPr>
        <w:pStyle w:val="Standard"/>
        <w:numPr>
          <w:ilvl w:val="0"/>
          <w:numId w:val="3"/>
        </w:numPr>
        <w:autoSpaceDE w:val="0"/>
        <w:jc w:val="both"/>
        <w:rPr>
          <w:rFonts w:eastAsia="Calibri, Calibri" w:cs="Calibri, Calibri"/>
          <w:color w:val="000000"/>
          <w:lang w:val="en-US"/>
        </w:rPr>
      </w:pPr>
      <w:r>
        <w:rPr>
          <w:rFonts w:eastAsia="Calibri, Calibri" w:cs="Calibri, Calibri"/>
          <w:color w:val="000000"/>
          <w:lang w:val="en-US"/>
        </w:rPr>
        <w:t>R</w:t>
      </w:r>
      <w:r w:rsidR="00064024">
        <w:rPr>
          <w:rFonts w:eastAsia="Calibri, Calibri" w:cs="Calibri, Calibri"/>
          <w:color w:val="000000"/>
          <w:lang w:val="en-US"/>
        </w:rPr>
        <w:t>un the application</w:t>
      </w:r>
      <w:r>
        <w:rPr>
          <w:rFonts w:eastAsia="Calibri, Calibri" w:cs="Calibri, Calibri"/>
          <w:color w:val="000000"/>
          <w:lang w:val="en-US"/>
        </w:rPr>
        <w:t xml:space="preserve"> in batch mode</w:t>
      </w:r>
    </w:p>
    <w:p w14:paraId="3BE699DC" w14:textId="77777777" w:rsidR="00227275" w:rsidRDefault="00064024" w:rsidP="00064024">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  </w:t>
      </w:r>
    </w:p>
    <w:p w14:paraId="18A96E08" w14:textId="77777777" w:rsidR="00227275" w:rsidRDefault="00227275" w:rsidP="00064024">
      <w:pPr>
        <w:pStyle w:val="Standard"/>
        <w:autoSpaceDE w:val="0"/>
        <w:jc w:val="both"/>
        <w:rPr>
          <w:rFonts w:eastAsia="Calibri, Calibri" w:cs="Calibri, Calibri"/>
          <w:color w:val="000000"/>
          <w:lang w:val="en-US"/>
        </w:rPr>
      </w:pPr>
      <w:r>
        <w:rPr>
          <w:rFonts w:eastAsia="Calibri, Calibri" w:cs="Calibri, Calibri"/>
          <w:color w:val="000000"/>
          <w:lang w:val="en-US"/>
        </w:rPr>
        <w:t xml:space="preserve">   </w:t>
      </w:r>
      <w:r w:rsidR="00064024">
        <w:rPr>
          <w:rFonts w:eastAsia="Calibri, Calibri" w:cs="Calibri, Calibri"/>
          <w:color w:val="000000"/>
          <w:lang w:val="en-US"/>
        </w:rPr>
        <w:t xml:space="preserve">         &gt;</w:t>
      </w:r>
      <w:r w:rsidR="00CF5834">
        <w:rPr>
          <w:rFonts w:eastAsia="Calibri, Calibri" w:cs="Calibri, Calibri"/>
          <w:color w:val="000000"/>
          <w:lang w:val="en-US"/>
        </w:rPr>
        <w:t>cd $HOME/</w:t>
      </w:r>
      <w:proofErr w:type="spellStart"/>
      <w:r w:rsidR="00CF5834">
        <w:rPr>
          <w:rFonts w:eastAsia="Calibri, Calibri" w:cs="Calibri, Calibri"/>
          <w:color w:val="000000"/>
          <w:lang w:val="en-US"/>
        </w:rPr>
        <w:t>modis_ndvi_</w:t>
      </w:r>
      <w:r>
        <w:rPr>
          <w:rFonts w:eastAsia="Calibri, Calibri" w:cs="Calibri, Calibri"/>
          <w:color w:val="000000"/>
          <w:lang w:val="en-US"/>
        </w:rPr>
        <w:t>metrics</w:t>
      </w:r>
      <w:proofErr w:type="spellEnd"/>
      <w:r>
        <w:rPr>
          <w:rFonts w:eastAsia="Calibri, Calibri" w:cs="Calibri, Calibri"/>
          <w:color w:val="000000"/>
          <w:lang w:val="en-US"/>
        </w:rPr>
        <w:t>/scripts</w:t>
      </w:r>
    </w:p>
    <w:p w14:paraId="36EEEBF8" w14:textId="77777777" w:rsidR="00227275"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&gt;</w:t>
      </w:r>
      <w:r w:rsidR="00227275">
        <w:rPr>
          <w:rFonts w:eastAsia="Calibri, Calibri" w:cs="Calibri, Calibri"/>
          <w:color w:val="000000"/>
          <w:lang w:val="en-US"/>
        </w:rPr>
        <w:t>./1yr_emodis_250_main_v2.bash</w:t>
      </w:r>
      <w:del w:id="235" w:author="William Fisher" w:date="2012-08-26T23:54:00Z">
        <w:r w:rsidDel="00540604">
          <w:rPr>
            <w:rFonts w:eastAsia="Calibri, Calibri" w:cs="Calibri, Calibri"/>
            <w:color w:val="000000"/>
            <w:lang w:val="en-US"/>
          </w:rPr>
          <w:delText>,</w:delText>
        </w:r>
      </w:del>
      <w:r>
        <w:rPr>
          <w:rFonts w:eastAsia="Calibri, Calibri" w:cs="Calibri, Calibri"/>
          <w:color w:val="000000"/>
          <w:lang w:val="en-US"/>
        </w:rPr>
        <w:t xml:space="preserve"> </w:t>
      </w:r>
      <w:proofErr w:type="spellStart"/>
      <w:r>
        <w:rPr>
          <w:rFonts w:eastAsia="Calibri, Calibri" w:cs="Calibri, Calibri"/>
          <w:color w:val="000000"/>
          <w:lang w:val="en-US"/>
        </w:rPr>
        <w:t>yyyy</w:t>
      </w:r>
      <w:proofErr w:type="spellEnd"/>
    </w:p>
    <w:p w14:paraId="06DF5261" w14:textId="77777777" w:rsidR="00064024" w:rsidRDefault="00064024" w:rsidP="00227275">
      <w:pPr>
        <w:pStyle w:val="Standard"/>
        <w:autoSpaceDE w:val="0"/>
        <w:ind w:firstLine="240"/>
        <w:jc w:val="both"/>
        <w:rPr>
          <w:rFonts w:eastAsia="Calibri, Calibri" w:cs="Calibri, Calibri"/>
          <w:color w:val="000000"/>
          <w:lang w:val="en-US"/>
        </w:rPr>
      </w:pPr>
    </w:p>
    <w:p w14:paraId="4067F914" w14:textId="77777777" w:rsidR="00064024" w:rsidRDefault="00064024" w:rsidP="003E6CF6">
      <w:pPr>
        <w:pStyle w:val="Standard"/>
        <w:autoSpaceDE w:val="0"/>
        <w:ind w:firstLine="706"/>
        <w:jc w:val="both"/>
        <w:rPr>
          <w:rFonts w:eastAsia="Calibri, Calibri" w:cs="Calibri, Calibri"/>
          <w:color w:val="000000"/>
          <w:lang w:val="en-US"/>
        </w:rPr>
      </w:pPr>
      <w:r>
        <w:rPr>
          <w:rFonts w:eastAsia="Calibri, Calibri" w:cs="Calibri, Calibri"/>
          <w:color w:val="000000"/>
          <w:lang w:val="en-US"/>
        </w:rPr>
        <w:lastRenderedPageBreak/>
        <w:t xml:space="preserve">The parameter </w:t>
      </w:r>
      <w:proofErr w:type="spellStart"/>
      <w:r>
        <w:rPr>
          <w:rFonts w:eastAsia="Calibri, Calibri" w:cs="Calibri, Calibri"/>
          <w:color w:val="000000"/>
          <w:lang w:val="en-US"/>
        </w:rPr>
        <w:t>yyyy</w:t>
      </w:r>
      <w:proofErr w:type="spellEnd"/>
      <w:r>
        <w:rPr>
          <w:rFonts w:eastAsia="Calibri, Calibri" w:cs="Calibri, Calibri"/>
          <w:color w:val="000000"/>
          <w:lang w:val="en-US"/>
        </w:rPr>
        <w:t xml:space="preserve"> is the year that you want to process, such as 2007. It will automatically complete all steps to produce the NDVI metrics data file and smoothed data file in the $</w:t>
      </w:r>
      <w:proofErr w:type="spellStart"/>
      <w:r>
        <w:rPr>
          <w:rFonts w:eastAsia="Calibri, Calibri" w:cs="Calibri, Calibri"/>
          <w:color w:val="000000"/>
          <w:lang w:val="en-US"/>
        </w:rPr>
        <w:t>result_dir</w:t>
      </w:r>
      <w:proofErr w:type="spellEnd"/>
      <w:r>
        <w:rPr>
          <w:rFonts w:eastAsia="Calibri, Calibri" w:cs="Calibri, Calibri"/>
          <w:color w:val="000000"/>
          <w:lang w:val="en-US"/>
        </w:rPr>
        <w:t>.</w:t>
      </w:r>
    </w:p>
    <w:p w14:paraId="6FCB43B0" w14:textId="77777777" w:rsidR="00064024" w:rsidRDefault="00064024" w:rsidP="00227275">
      <w:pPr>
        <w:pStyle w:val="Standard"/>
        <w:autoSpaceDE w:val="0"/>
        <w:ind w:firstLine="240"/>
        <w:jc w:val="both"/>
        <w:rPr>
          <w:rFonts w:eastAsia="Calibri, Calibri" w:cs="Calibri, Calibri"/>
          <w:color w:val="000000"/>
          <w:lang w:val="en-US"/>
        </w:rPr>
      </w:pPr>
    </w:p>
    <w:p w14:paraId="63F0A574" w14:textId="77777777" w:rsidR="00227275" w:rsidRDefault="00775A00" w:rsidP="003E6CF6">
      <w:pPr>
        <w:pStyle w:val="Standard"/>
        <w:numPr>
          <w:ilvl w:val="0"/>
          <w:numId w:val="3"/>
        </w:numPr>
        <w:autoSpaceDE w:val="0"/>
        <w:jc w:val="both"/>
        <w:rPr>
          <w:rFonts w:eastAsia="Calibri, Calibri" w:cs="Calibri, Calibri"/>
          <w:color w:val="000000"/>
          <w:lang w:val="en-US"/>
        </w:rPr>
      </w:pPr>
      <w:r>
        <w:rPr>
          <w:rFonts w:eastAsia="Calibri, Calibri" w:cs="Calibri, Calibri"/>
          <w:color w:val="000000"/>
          <w:lang w:val="en-US"/>
        </w:rPr>
        <w:t>R</w:t>
      </w:r>
      <w:r w:rsidR="00064024">
        <w:rPr>
          <w:rFonts w:eastAsia="Calibri, Calibri" w:cs="Calibri, Calibri"/>
          <w:color w:val="000000"/>
          <w:lang w:val="en-US"/>
        </w:rPr>
        <w:t>un the application step by step</w:t>
      </w:r>
    </w:p>
    <w:p w14:paraId="22085059" w14:textId="77777777" w:rsidR="00775A00" w:rsidRDefault="00775A00" w:rsidP="003E6CF6">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Assume the </w:t>
      </w:r>
      <w:proofErr w:type="spellStart"/>
      <w:r>
        <w:rPr>
          <w:rFonts w:eastAsia="Calibri, Calibri" w:cs="Calibri, Calibri"/>
          <w:color w:val="000000"/>
          <w:lang w:val="en-US"/>
        </w:rPr>
        <w:t>eMODIS</w:t>
      </w:r>
      <w:proofErr w:type="spellEnd"/>
      <w:r>
        <w:rPr>
          <w:rFonts w:eastAsia="Calibri, Calibri" w:cs="Calibri, Calibri"/>
          <w:color w:val="000000"/>
          <w:lang w:val="en-US"/>
        </w:rPr>
        <w:t xml:space="preserve"> raw data are stored in the $</w:t>
      </w:r>
      <w:proofErr w:type="spellStart"/>
      <w:r>
        <w:rPr>
          <w:rFonts w:eastAsia="Calibri, Calibri" w:cs="Calibri, Calibri"/>
          <w:color w:val="000000"/>
          <w:lang w:val="en-US"/>
        </w:rPr>
        <w:t>rawdata_dir</w:t>
      </w:r>
      <w:proofErr w:type="spellEnd"/>
      <w:r>
        <w:rPr>
          <w:rFonts w:eastAsia="Calibri, Calibri" w:cs="Calibri, Calibri"/>
          <w:color w:val="000000"/>
          <w:lang w:val="en-US"/>
        </w:rPr>
        <w:t>/YYYY, where YYYY represents year (such as 2007).</w:t>
      </w:r>
    </w:p>
    <w:p w14:paraId="33FF2DD1" w14:textId="77777777" w:rsidR="003E6CF6" w:rsidRDefault="00775A00" w:rsidP="003E6CF6">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  </w:t>
      </w:r>
    </w:p>
    <w:p w14:paraId="5F8D6957"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Step1. </w:t>
      </w:r>
      <w:proofErr w:type="gramStart"/>
      <w:r w:rsidR="00064024">
        <w:rPr>
          <w:rFonts w:eastAsia="Calibri, Calibri" w:cs="Calibri, Calibri"/>
          <w:color w:val="000000"/>
          <w:lang w:val="en-US"/>
        </w:rPr>
        <w:t>unzip</w:t>
      </w:r>
      <w:proofErr w:type="gramEnd"/>
      <w:r w:rsidR="00064024">
        <w:rPr>
          <w:rFonts w:eastAsia="Calibri, Calibri" w:cs="Calibri, Calibri"/>
          <w:color w:val="000000"/>
          <w:lang w:val="en-US"/>
        </w:rPr>
        <w:t xml:space="preserve"> the raw data files</w:t>
      </w:r>
    </w:p>
    <w:p w14:paraId="4F0F1435"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&gt;cd $</w:t>
      </w:r>
      <w:proofErr w:type="spellStart"/>
      <w:r>
        <w:rPr>
          <w:rFonts w:eastAsia="Calibri, Calibri" w:cs="Calibri, Calibri"/>
          <w:color w:val="000000"/>
          <w:lang w:val="en-US"/>
        </w:rPr>
        <w:t>rawdata_dir</w:t>
      </w:r>
      <w:proofErr w:type="spellEnd"/>
      <w:r>
        <w:rPr>
          <w:rFonts w:eastAsia="Calibri, Calibri" w:cs="Calibri, Calibri"/>
          <w:color w:val="000000"/>
          <w:lang w:val="en-US"/>
        </w:rPr>
        <w:t>/</w:t>
      </w:r>
      <w:proofErr w:type="spellStart"/>
      <w:r>
        <w:rPr>
          <w:rFonts w:eastAsia="Calibri, Calibri" w:cs="Calibri, Calibri"/>
          <w:color w:val="000000"/>
          <w:lang w:val="en-US"/>
        </w:rPr>
        <w:t>yyyy</w:t>
      </w:r>
      <w:proofErr w:type="spellEnd"/>
    </w:p>
    <w:p w14:paraId="10871AC9"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gunzip</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gz</w:t>
      </w:r>
      <w:proofErr w:type="spellEnd"/>
    </w:p>
    <w:p w14:paraId="2A1B4938" w14:textId="77777777" w:rsidR="006664AB"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ls</w:t>
      </w:r>
      <w:proofErr w:type="spellEnd"/>
      <w:r>
        <w:rPr>
          <w:rFonts w:eastAsia="Calibri, Calibri" w:cs="Calibri, Calibri"/>
          <w:color w:val="000000"/>
          <w:lang w:val="en-US"/>
        </w:rPr>
        <w:t xml:space="preserve"> $PWD/*NDVI*&gt;</w:t>
      </w:r>
      <w:proofErr w:type="spellStart"/>
      <w:r>
        <w:rPr>
          <w:rFonts w:eastAsia="Calibri, Calibri" w:cs="Calibri, Calibri"/>
          <w:color w:val="000000"/>
          <w:lang w:val="en-US"/>
        </w:rPr>
        <w:t>yyyy_</w:t>
      </w:r>
      <w:r w:rsidR="006664AB">
        <w:rPr>
          <w:rFonts w:eastAsia="Calibri, Calibri" w:cs="Calibri, Calibri"/>
          <w:color w:val="000000"/>
          <w:lang w:val="en-US"/>
        </w:rPr>
        <w:t>flist_ndvi</w:t>
      </w:r>
      <w:proofErr w:type="spellEnd"/>
    </w:p>
    <w:p w14:paraId="73D4A5A8" w14:textId="77777777" w:rsidR="006664AB" w:rsidRDefault="006664AB"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ls</w:t>
      </w:r>
      <w:proofErr w:type="spellEnd"/>
      <w:r>
        <w:rPr>
          <w:rFonts w:eastAsia="Calibri, Calibri" w:cs="Calibri, Calibri"/>
          <w:color w:val="000000"/>
          <w:lang w:val="en-US"/>
        </w:rPr>
        <w:t xml:space="preserve"> $PWD/*QUAL*&gt;</w:t>
      </w:r>
      <w:proofErr w:type="spellStart"/>
      <w:r>
        <w:rPr>
          <w:rFonts w:eastAsia="Calibri, Calibri" w:cs="Calibri, Calibri"/>
          <w:color w:val="000000"/>
          <w:lang w:val="en-US"/>
        </w:rPr>
        <w:t>yyyy_flist_bq</w:t>
      </w:r>
      <w:proofErr w:type="spellEnd"/>
    </w:p>
    <w:p w14:paraId="3FE426B3"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w:t>
      </w:r>
    </w:p>
    <w:p w14:paraId="2EAD86DB"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Step2. </w:t>
      </w:r>
      <w:proofErr w:type="gramStart"/>
      <w:r w:rsidR="00064024">
        <w:rPr>
          <w:rFonts w:eastAsia="Calibri, Calibri" w:cs="Calibri, Calibri"/>
          <w:color w:val="000000"/>
          <w:lang w:val="en-US"/>
        </w:rPr>
        <w:t>create</w:t>
      </w:r>
      <w:proofErr w:type="gramEnd"/>
      <w:r w:rsidR="00064024">
        <w:rPr>
          <w:rFonts w:eastAsia="Calibri, Calibri" w:cs="Calibri, Calibri"/>
          <w:color w:val="000000"/>
          <w:lang w:val="en-US"/>
        </w:rPr>
        <w:t xml:space="preserve"> </w:t>
      </w:r>
      <w:proofErr w:type="spellStart"/>
      <w:r w:rsidR="00064024">
        <w:rPr>
          <w:rFonts w:eastAsia="Calibri, Calibri" w:cs="Calibri, Calibri"/>
          <w:color w:val="000000"/>
          <w:lang w:val="en-US"/>
        </w:rPr>
        <w:t>ndvi</w:t>
      </w:r>
      <w:proofErr w:type="spellEnd"/>
      <w:r w:rsidR="00064024">
        <w:rPr>
          <w:rFonts w:eastAsia="Calibri, Calibri" w:cs="Calibri, Calibri"/>
          <w:color w:val="000000"/>
          <w:lang w:val="en-US"/>
        </w:rPr>
        <w:t xml:space="preserve"> file list and quality file list.</w:t>
      </w:r>
    </w:p>
    <w:p w14:paraId="521B53A1" w14:textId="77777777" w:rsidR="006664AB"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&gt;./1yr_emodis_250_flist.bash </w:t>
      </w:r>
      <w:proofErr w:type="spellStart"/>
      <w:r>
        <w:rPr>
          <w:rFonts w:eastAsia="Calibri, Calibri" w:cs="Calibri, Calibri"/>
          <w:color w:val="000000"/>
          <w:lang w:val="en-US"/>
        </w:rPr>
        <w:t>unzipped_data_file_dir</w:t>
      </w:r>
      <w:proofErr w:type="spellEnd"/>
      <w:r>
        <w:rPr>
          <w:rFonts w:eastAsia="Calibri, Calibri" w:cs="Calibri, Calibri"/>
          <w:color w:val="000000"/>
          <w:lang w:val="en-US"/>
        </w:rPr>
        <w:t>, year</w:t>
      </w:r>
    </w:p>
    <w:p w14:paraId="7D6419AE" w14:textId="77777777" w:rsidR="002C04A3" w:rsidRDefault="002C04A3" w:rsidP="00227275">
      <w:pPr>
        <w:pStyle w:val="Standard"/>
        <w:autoSpaceDE w:val="0"/>
        <w:ind w:firstLine="240"/>
        <w:jc w:val="both"/>
        <w:rPr>
          <w:rFonts w:eastAsia="Calibri, Calibri" w:cs="Calibri, Calibri"/>
          <w:color w:val="000000"/>
          <w:lang w:val="en-US"/>
        </w:rPr>
      </w:pPr>
    </w:p>
    <w:p w14:paraId="043A3262"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Step3. </w:t>
      </w:r>
      <w:proofErr w:type="gramStart"/>
      <w:r w:rsidR="003E6CF6">
        <w:rPr>
          <w:rFonts w:eastAsia="Calibri, Calibri" w:cs="Calibri, Calibri"/>
          <w:color w:val="000000"/>
          <w:lang w:val="en-US"/>
        </w:rPr>
        <w:t>s</w:t>
      </w:r>
      <w:r w:rsidR="00064024">
        <w:rPr>
          <w:rFonts w:eastAsia="Calibri, Calibri" w:cs="Calibri, Calibri"/>
          <w:color w:val="000000"/>
          <w:lang w:val="en-US"/>
        </w:rPr>
        <w:t>tack</w:t>
      </w:r>
      <w:proofErr w:type="gramEnd"/>
      <w:r w:rsidR="00064024">
        <w:rPr>
          <w:rFonts w:eastAsia="Calibri, Calibri" w:cs="Calibri, Calibri"/>
          <w:color w:val="000000"/>
          <w:lang w:val="en-US"/>
        </w:rPr>
        <w:t xml:space="preserve"> the one-year data</w:t>
      </w:r>
    </w:p>
    <w:p w14:paraId="47AB8AFB" w14:textId="77777777"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&gt;./1yr_emodis_250_stack_v2.bash </w:t>
      </w:r>
      <w:proofErr w:type="spellStart"/>
      <w:r>
        <w:rPr>
          <w:rFonts w:eastAsia="Calibri, Calibri" w:cs="Calibri, Calibri"/>
          <w:color w:val="000000"/>
          <w:lang w:val="en-US"/>
        </w:rPr>
        <w:t>flist_ndvi</w:t>
      </w:r>
      <w:proofErr w:type="gramStart"/>
      <w:r>
        <w:rPr>
          <w:rFonts w:eastAsia="Calibri, Calibri" w:cs="Calibri, Calibri"/>
          <w:color w:val="000000"/>
          <w:lang w:val="en-US"/>
        </w:rPr>
        <w:t>,flist</w:t>
      </w:r>
      <w:proofErr w:type="gramEnd"/>
      <w:r>
        <w:rPr>
          <w:rFonts w:eastAsia="Calibri, Calibri" w:cs="Calibri, Calibri"/>
          <w:color w:val="000000"/>
          <w:lang w:val="en-US"/>
        </w:rPr>
        <w:t>_bq</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ul_lon</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ul_lat</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lr_lon</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lr_lat</w:t>
      </w:r>
      <w:proofErr w:type="spellEnd"/>
    </w:p>
    <w:p w14:paraId="1AFF8D90" w14:textId="77777777" w:rsidR="002C04A3" w:rsidRDefault="002C04A3" w:rsidP="00227275">
      <w:pPr>
        <w:pStyle w:val="Standard"/>
        <w:autoSpaceDE w:val="0"/>
        <w:ind w:firstLine="240"/>
        <w:jc w:val="both"/>
        <w:rPr>
          <w:rFonts w:eastAsia="Calibri, Calibri" w:cs="Calibri, Calibri"/>
          <w:color w:val="000000"/>
          <w:lang w:val="en-US"/>
        </w:rPr>
      </w:pPr>
    </w:p>
    <w:p w14:paraId="58E680A3" w14:textId="77777777"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The </w:t>
      </w:r>
      <w:proofErr w:type="spellStart"/>
      <w:r>
        <w:rPr>
          <w:rFonts w:eastAsia="Calibri, Calibri" w:cs="Calibri, Calibri"/>
          <w:color w:val="000000"/>
          <w:lang w:val="en-US"/>
        </w:rPr>
        <w:t>flist_ndvi</w:t>
      </w:r>
      <w:proofErr w:type="spellEnd"/>
      <w:r>
        <w:rPr>
          <w:rFonts w:eastAsia="Calibri, Calibri" w:cs="Calibri, Calibri"/>
          <w:color w:val="000000"/>
          <w:lang w:val="en-US"/>
        </w:rPr>
        <w:t xml:space="preserve"> and </w:t>
      </w:r>
      <w:proofErr w:type="spellStart"/>
      <w:r>
        <w:rPr>
          <w:rFonts w:eastAsia="Calibri, Calibri" w:cs="Calibri, Calibri"/>
          <w:color w:val="000000"/>
          <w:lang w:val="en-US"/>
        </w:rPr>
        <w:t>flist_bq</w:t>
      </w:r>
      <w:proofErr w:type="spellEnd"/>
      <w:r>
        <w:rPr>
          <w:rFonts w:eastAsia="Calibri, Calibri" w:cs="Calibri, Calibri"/>
          <w:color w:val="000000"/>
          <w:lang w:val="en-US"/>
        </w:rPr>
        <w:t xml:space="preserve"> are file lists which include the full path of </w:t>
      </w:r>
      <w:proofErr w:type="spellStart"/>
      <w:r>
        <w:rPr>
          <w:rFonts w:eastAsia="Calibri, Calibri" w:cs="Calibri, Calibri"/>
          <w:color w:val="000000"/>
          <w:lang w:val="en-US"/>
        </w:rPr>
        <w:t>ndvi</w:t>
      </w:r>
      <w:proofErr w:type="spellEnd"/>
      <w:r>
        <w:rPr>
          <w:rFonts w:eastAsia="Calibri, Calibri" w:cs="Calibri, Calibri"/>
          <w:color w:val="000000"/>
          <w:lang w:val="en-US"/>
        </w:rPr>
        <w:t xml:space="preserve"> and quality file names, respectively. The </w:t>
      </w:r>
      <w:proofErr w:type="spellStart"/>
      <w:r>
        <w:rPr>
          <w:rFonts w:eastAsia="Calibri, Calibri" w:cs="Calibri, Calibri"/>
          <w:color w:val="000000"/>
          <w:lang w:val="en-US"/>
        </w:rPr>
        <w:t>ul_lon</w:t>
      </w:r>
      <w:proofErr w:type="gramStart"/>
      <w:r>
        <w:rPr>
          <w:rFonts w:eastAsia="Calibri, Calibri" w:cs="Calibri, Calibri"/>
          <w:color w:val="000000"/>
          <w:lang w:val="en-US"/>
        </w:rPr>
        <w:t>,ul</w:t>
      </w:r>
      <w:proofErr w:type="gramEnd"/>
      <w:r>
        <w:rPr>
          <w:rFonts w:eastAsia="Calibri, Calibri" w:cs="Calibri, Calibri"/>
          <w:color w:val="000000"/>
          <w:lang w:val="en-US"/>
        </w:rPr>
        <w:t>_lat</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lr_lon</w:t>
      </w:r>
      <w:proofErr w:type="spellEnd"/>
      <w:r>
        <w:rPr>
          <w:rFonts w:eastAsia="Calibri, Calibri" w:cs="Calibri, Calibri"/>
          <w:color w:val="000000"/>
          <w:lang w:val="en-US"/>
        </w:rPr>
        <w:t xml:space="preserve"> and </w:t>
      </w:r>
      <w:proofErr w:type="spellStart"/>
      <w:r>
        <w:rPr>
          <w:rFonts w:eastAsia="Calibri, Calibri" w:cs="Calibri, Calibri"/>
          <w:color w:val="000000"/>
          <w:lang w:val="en-US"/>
        </w:rPr>
        <w:t>lr_lat</w:t>
      </w:r>
      <w:proofErr w:type="spellEnd"/>
      <w:r>
        <w:rPr>
          <w:rFonts w:eastAsia="Calibri, Calibri" w:cs="Calibri, Calibri"/>
          <w:color w:val="000000"/>
          <w:lang w:val="en-US"/>
        </w:rPr>
        <w:t xml:space="preserve"> </w:t>
      </w:r>
      <w:r w:rsidR="003317BF">
        <w:rPr>
          <w:rFonts w:eastAsia="Calibri, Calibri" w:cs="Calibri, Calibri"/>
          <w:color w:val="000000"/>
          <w:lang w:val="en-US"/>
        </w:rPr>
        <w:t xml:space="preserve">are upper left and low right location of the rectangular zone in longitude and latitude. They are used to subset the data. Set all four values as </w:t>
      </w:r>
      <w:proofErr w:type="gramStart"/>
      <w:r w:rsidR="003317BF">
        <w:rPr>
          <w:rFonts w:eastAsia="Calibri, Calibri" w:cs="Calibri, Calibri"/>
          <w:color w:val="000000"/>
          <w:lang w:val="en-US"/>
        </w:rPr>
        <w:t>0  for</w:t>
      </w:r>
      <w:proofErr w:type="gramEnd"/>
      <w:r w:rsidR="003317BF">
        <w:rPr>
          <w:rFonts w:eastAsia="Calibri, Calibri" w:cs="Calibri, Calibri"/>
          <w:color w:val="000000"/>
          <w:lang w:val="en-US"/>
        </w:rPr>
        <w:t xml:space="preserve"> not doing data sunset.</w:t>
      </w:r>
    </w:p>
    <w:p w14:paraId="1DE1D751" w14:textId="77777777"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w:t>
      </w:r>
    </w:p>
    <w:p w14:paraId="7C0DF9B1"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Step4. </w:t>
      </w:r>
      <w:proofErr w:type="gramStart"/>
      <w:r w:rsidR="00064024">
        <w:rPr>
          <w:rFonts w:eastAsia="Calibri, Calibri" w:cs="Calibri, Calibri"/>
          <w:color w:val="000000"/>
          <w:lang w:val="en-US"/>
        </w:rPr>
        <w:t>calculate</w:t>
      </w:r>
      <w:proofErr w:type="gramEnd"/>
      <w:r w:rsidR="00064024">
        <w:rPr>
          <w:rFonts w:eastAsia="Calibri, Calibri" w:cs="Calibri, Calibri"/>
          <w:color w:val="000000"/>
          <w:lang w:val="en-US"/>
        </w:rPr>
        <w:t xml:space="preserve"> </w:t>
      </w:r>
      <w:proofErr w:type="spellStart"/>
      <w:r w:rsidR="00064024">
        <w:rPr>
          <w:rFonts w:eastAsia="Calibri, Calibri" w:cs="Calibri, Calibri"/>
          <w:color w:val="000000"/>
          <w:lang w:val="en-US"/>
        </w:rPr>
        <w:t>ndvi</w:t>
      </w:r>
      <w:proofErr w:type="spellEnd"/>
      <w:r w:rsidR="00064024">
        <w:rPr>
          <w:rFonts w:eastAsia="Calibri, Calibri" w:cs="Calibri, Calibri"/>
          <w:color w:val="000000"/>
          <w:lang w:val="en-US"/>
        </w:rPr>
        <w:t xml:space="preserve"> metrics</w:t>
      </w:r>
    </w:p>
    <w:p w14:paraId="3F30EF24" w14:textId="77777777" w:rsidR="00064024" w:rsidRDefault="003317BF"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&gt;./1yr_emodis_250_calmetrics_v2.bash </w:t>
      </w:r>
      <w:proofErr w:type="spellStart"/>
      <w:r>
        <w:rPr>
          <w:rFonts w:eastAsia="Calibri, Calibri" w:cs="Calibri, Calibri"/>
          <w:color w:val="000000"/>
          <w:lang w:val="en-US"/>
        </w:rPr>
        <w:t>one_year_stacked_data_file</w:t>
      </w:r>
      <w:proofErr w:type="spellEnd"/>
    </w:p>
    <w:p w14:paraId="53530B06" w14:textId="77777777" w:rsidR="003317BF" w:rsidRDefault="003317BF" w:rsidP="00227275">
      <w:pPr>
        <w:pStyle w:val="Standard"/>
        <w:autoSpaceDE w:val="0"/>
        <w:ind w:firstLine="240"/>
        <w:jc w:val="both"/>
        <w:rPr>
          <w:rFonts w:eastAsia="Calibri, Calibri" w:cs="Calibri, Calibri"/>
          <w:color w:val="000000"/>
          <w:lang w:val="en-US"/>
        </w:rPr>
      </w:pPr>
    </w:p>
    <w:p w14:paraId="33DAC1F1" w14:textId="77777777" w:rsidR="00227275" w:rsidRDefault="00227275" w:rsidP="003317BF">
      <w:pPr>
        <w:pStyle w:val="Standard"/>
        <w:autoSpaceDE w:val="0"/>
        <w:jc w:val="both"/>
        <w:rPr>
          <w:rFonts w:eastAsia="Calibri, Calibri" w:cs="Calibri, Calibri"/>
          <w:color w:val="000000"/>
          <w:lang w:val="en-US"/>
        </w:rPr>
      </w:pPr>
    </w:p>
    <w:p w14:paraId="6A4F0F71" w14:textId="77777777" w:rsidR="00864B98" w:rsidRDefault="003317BF">
      <w:pPr>
        <w:pStyle w:val="Standard"/>
        <w:autoSpaceDE w:val="0"/>
        <w:jc w:val="both"/>
        <w:rPr>
          <w:lang w:val="en-US"/>
        </w:rPr>
      </w:pPr>
      <w:r>
        <w:rPr>
          <w:lang w:val="en-US"/>
        </w:rPr>
        <w:t>2.2.2 NDVI metrics algorithm Description</w:t>
      </w:r>
    </w:p>
    <w:p w14:paraId="76105A88" w14:textId="77777777" w:rsidR="00D958C8" w:rsidRDefault="00D958C8">
      <w:pPr>
        <w:pStyle w:val="Standard"/>
        <w:autoSpaceDE w:val="0"/>
        <w:jc w:val="both"/>
        <w:rPr>
          <w:lang w:val="en-US"/>
        </w:rPr>
      </w:pPr>
    </w:p>
    <w:p w14:paraId="6C6E169A" w14:textId="77777777" w:rsidR="003317BF" w:rsidRDefault="003317BF">
      <w:pPr>
        <w:pStyle w:val="Standard"/>
        <w:autoSpaceDE w:val="0"/>
        <w:jc w:val="both"/>
        <w:rPr>
          <w:lang w:val="en-US"/>
        </w:rPr>
      </w:pPr>
      <w:r>
        <w:rPr>
          <w:lang w:val="en-US"/>
        </w:rPr>
        <w:tab/>
        <w:t xml:space="preserve">As described in Figure </w:t>
      </w:r>
      <w:r w:rsidR="00D958C8">
        <w:rPr>
          <w:lang w:val="en-US"/>
        </w:rPr>
        <w:t>2.2, NDVI metrics algorithm includes: stack</w:t>
      </w:r>
      <w:r w:rsidR="00D45DDD">
        <w:rPr>
          <w:lang w:val="en-US"/>
        </w:rPr>
        <w:t>ing</w:t>
      </w:r>
      <w:r w:rsidR="00D958C8">
        <w:rPr>
          <w:lang w:val="en-US"/>
        </w:rPr>
        <w:t xml:space="preserve"> one year of NDVI data, </w:t>
      </w:r>
      <w:r w:rsidR="00D45DDD">
        <w:rPr>
          <w:lang w:val="en-US"/>
        </w:rPr>
        <w:t>interpolating the data, smoothing the data, and calculating</w:t>
      </w:r>
      <w:r w:rsidR="00D958C8">
        <w:rPr>
          <w:lang w:val="en-US"/>
        </w:rPr>
        <w:t xml:space="preserve"> the</w:t>
      </w:r>
      <w:r w:rsidR="00D45DDD">
        <w:rPr>
          <w:lang w:val="en-US"/>
        </w:rPr>
        <w:t xml:space="preserve"> yearly</w:t>
      </w:r>
      <w:r w:rsidR="00D958C8">
        <w:rPr>
          <w:lang w:val="en-US"/>
        </w:rPr>
        <w:t xml:space="preserve"> metrics. </w:t>
      </w:r>
    </w:p>
    <w:p w14:paraId="5666143F" w14:textId="77777777" w:rsidR="003317BF" w:rsidRPr="00362708" w:rsidRDefault="003317BF">
      <w:pPr>
        <w:pStyle w:val="Standard"/>
        <w:autoSpaceDE w:val="0"/>
        <w:jc w:val="both"/>
        <w:rPr>
          <w:lang w:val="en-US"/>
        </w:rPr>
      </w:pPr>
    </w:p>
    <w:p w14:paraId="252389EF" w14:textId="77777777" w:rsidR="00864B98" w:rsidRPr="00F75C7A" w:rsidRDefault="000629E7" w:rsidP="00D958C8">
      <w:pPr>
        <w:pStyle w:val="Standard"/>
        <w:numPr>
          <w:ilvl w:val="0"/>
          <w:numId w:val="4"/>
        </w:numPr>
        <w:autoSpaceDE w:val="0"/>
        <w:jc w:val="both"/>
        <w:rPr>
          <w:lang w:val="en-US"/>
          <w:rPrChange w:id="236" w:author="jiang" w:date="2012-10-18T16:02:00Z">
            <w:rPr>
              <w:b/>
              <w:lang w:val="en-US"/>
            </w:rPr>
          </w:rPrChange>
        </w:rPr>
      </w:pPr>
      <w:r w:rsidRPr="00F75C7A">
        <w:rPr>
          <w:lang w:val="en-US"/>
          <w:rPrChange w:id="237" w:author="jiang" w:date="2012-10-18T16:02:00Z">
            <w:rPr>
              <w:b/>
              <w:lang w:val="en-US"/>
            </w:rPr>
          </w:rPrChange>
        </w:rPr>
        <w:t>S</w:t>
      </w:r>
      <w:r w:rsidR="00864B98" w:rsidRPr="00F75C7A">
        <w:rPr>
          <w:lang w:val="en-US"/>
          <w:rPrChange w:id="238" w:author="jiang" w:date="2012-10-18T16:02:00Z">
            <w:rPr>
              <w:b/>
              <w:lang w:val="en-US"/>
            </w:rPr>
          </w:rPrChange>
        </w:rPr>
        <w:t>tack</w:t>
      </w:r>
      <w:r w:rsidR="004B6AE8" w:rsidRPr="00F75C7A">
        <w:rPr>
          <w:lang w:val="en-US"/>
          <w:rPrChange w:id="239" w:author="jiang" w:date="2012-10-18T16:02:00Z">
            <w:rPr>
              <w:b/>
              <w:lang w:val="en-US"/>
            </w:rPr>
          </w:rPrChange>
        </w:rPr>
        <w:t>ing the NDVI</w:t>
      </w:r>
      <w:r w:rsidR="00864B98" w:rsidRPr="00F75C7A">
        <w:rPr>
          <w:lang w:val="en-US"/>
          <w:rPrChange w:id="240" w:author="jiang" w:date="2012-10-18T16:02:00Z">
            <w:rPr>
              <w:b/>
              <w:lang w:val="en-US"/>
            </w:rPr>
          </w:rPrChange>
        </w:rPr>
        <w:t xml:space="preserve"> and quality data</w:t>
      </w:r>
    </w:p>
    <w:p w14:paraId="5F6F4F84" w14:textId="77777777" w:rsidR="00593FCF" w:rsidRPr="00362708" w:rsidRDefault="00593FCF">
      <w:pPr>
        <w:pStyle w:val="Standard"/>
        <w:autoSpaceDE w:val="0"/>
        <w:jc w:val="both"/>
        <w:rPr>
          <w:lang w:val="en-US"/>
        </w:rPr>
      </w:pPr>
    </w:p>
    <w:p w14:paraId="4C4A75E9" w14:textId="77777777" w:rsidR="00593FCF" w:rsidRDefault="00864B98" w:rsidP="003E6CF6">
      <w:pPr>
        <w:pStyle w:val="Standard"/>
        <w:autoSpaceDE w:val="0"/>
        <w:ind w:firstLine="360"/>
        <w:jc w:val="both"/>
        <w:rPr>
          <w:lang w:val="en-US"/>
        </w:rPr>
      </w:pPr>
      <w:r w:rsidRPr="00362708">
        <w:rPr>
          <w:lang w:val="en-US"/>
        </w:rPr>
        <w:t>The stack</w:t>
      </w:r>
      <w:r w:rsidR="004B6AE8" w:rsidRPr="00362708">
        <w:rPr>
          <w:lang w:val="en-US"/>
        </w:rPr>
        <w:t>ing</w:t>
      </w:r>
      <w:r w:rsidRPr="00362708">
        <w:rPr>
          <w:lang w:val="en-US"/>
        </w:rPr>
        <w:t xml:space="preserve"> process in</w:t>
      </w:r>
      <w:r w:rsidR="004B6AE8" w:rsidRPr="00362708">
        <w:rPr>
          <w:lang w:val="en-US"/>
        </w:rPr>
        <w:t>cludes several steps. Figure 2.</w:t>
      </w:r>
      <w:r w:rsidRPr="00362708">
        <w:rPr>
          <w:lang w:val="en-US"/>
        </w:rPr>
        <w:t>3 is the flowchart of stack process</w:t>
      </w:r>
    </w:p>
    <w:p w14:paraId="5F9A4841" w14:textId="77777777" w:rsidR="00D958C8" w:rsidRDefault="00D958C8">
      <w:pPr>
        <w:pStyle w:val="Standard"/>
        <w:autoSpaceDE w:val="0"/>
        <w:jc w:val="both"/>
        <w:rPr>
          <w:lang w:val="en-US"/>
        </w:rPr>
      </w:pPr>
    </w:p>
    <w:p w14:paraId="3CD2D2EF" w14:textId="77777777" w:rsidR="00D958C8" w:rsidRDefault="00D958C8">
      <w:pPr>
        <w:pStyle w:val="Standard"/>
        <w:autoSpaceDE w:val="0"/>
        <w:jc w:val="both"/>
        <w:rPr>
          <w:lang w:val="en-US"/>
        </w:rPr>
      </w:pPr>
    </w:p>
    <w:p w14:paraId="7EF2F52F" w14:textId="77777777" w:rsidR="00D958C8" w:rsidRDefault="00D958C8">
      <w:pPr>
        <w:pStyle w:val="Standard"/>
        <w:autoSpaceDE w:val="0"/>
        <w:jc w:val="both"/>
        <w:rPr>
          <w:lang w:val="en-US"/>
        </w:rPr>
      </w:pPr>
    </w:p>
    <w:p w14:paraId="49B50E86" w14:textId="77777777" w:rsidR="00D958C8" w:rsidRDefault="00D958C8">
      <w:pPr>
        <w:pStyle w:val="Standard"/>
        <w:autoSpaceDE w:val="0"/>
        <w:jc w:val="both"/>
        <w:rPr>
          <w:lang w:val="en-US"/>
        </w:rPr>
      </w:pPr>
    </w:p>
    <w:p w14:paraId="41FB0DA9" w14:textId="77777777" w:rsidR="00D958C8" w:rsidRDefault="00D958C8">
      <w:pPr>
        <w:pStyle w:val="Standard"/>
        <w:autoSpaceDE w:val="0"/>
        <w:jc w:val="both"/>
        <w:rPr>
          <w:lang w:val="en-US"/>
        </w:rPr>
      </w:pPr>
    </w:p>
    <w:p w14:paraId="5747E436" w14:textId="77777777" w:rsidR="00D958C8" w:rsidRDefault="00D958C8">
      <w:pPr>
        <w:pStyle w:val="Standard"/>
        <w:autoSpaceDE w:val="0"/>
        <w:jc w:val="both"/>
        <w:rPr>
          <w:lang w:val="en-US"/>
        </w:rPr>
      </w:pPr>
    </w:p>
    <w:p w14:paraId="7C0AC0F5" w14:textId="77777777" w:rsidR="00D958C8" w:rsidRDefault="00D958C8">
      <w:pPr>
        <w:pStyle w:val="Standard"/>
        <w:autoSpaceDE w:val="0"/>
        <w:jc w:val="both"/>
        <w:rPr>
          <w:lang w:val="en-US"/>
        </w:rPr>
      </w:pPr>
    </w:p>
    <w:p w14:paraId="439972EF" w14:textId="77777777" w:rsidR="00D958C8" w:rsidRDefault="00D958C8">
      <w:pPr>
        <w:pStyle w:val="Standard"/>
        <w:autoSpaceDE w:val="0"/>
        <w:jc w:val="both"/>
        <w:rPr>
          <w:lang w:val="en-US"/>
        </w:rPr>
      </w:pPr>
    </w:p>
    <w:p w14:paraId="70DB2572" w14:textId="77777777" w:rsidR="00D958C8" w:rsidRDefault="00D958C8">
      <w:pPr>
        <w:pStyle w:val="Standard"/>
        <w:autoSpaceDE w:val="0"/>
        <w:jc w:val="both"/>
        <w:rPr>
          <w:lang w:val="en-US"/>
        </w:rPr>
      </w:pPr>
    </w:p>
    <w:p w14:paraId="22387276" w14:textId="77777777" w:rsidR="00D958C8" w:rsidRDefault="00D958C8">
      <w:pPr>
        <w:pStyle w:val="Standard"/>
        <w:autoSpaceDE w:val="0"/>
        <w:jc w:val="both"/>
        <w:rPr>
          <w:lang w:val="en-US"/>
        </w:rPr>
      </w:pPr>
    </w:p>
    <w:p w14:paraId="6A8BF002" w14:textId="77777777" w:rsidR="00D958C8" w:rsidRDefault="00D958C8">
      <w:pPr>
        <w:pStyle w:val="Standard"/>
        <w:autoSpaceDE w:val="0"/>
        <w:jc w:val="both"/>
        <w:rPr>
          <w:lang w:val="en-US"/>
        </w:rPr>
      </w:pPr>
    </w:p>
    <w:p w14:paraId="15836016" w14:textId="77777777" w:rsidR="00D958C8" w:rsidRDefault="00D958C8">
      <w:pPr>
        <w:pStyle w:val="Standard"/>
        <w:autoSpaceDE w:val="0"/>
        <w:jc w:val="both"/>
        <w:rPr>
          <w:lang w:val="en-US"/>
        </w:rPr>
      </w:pPr>
    </w:p>
    <w:p w14:paraId="6C09D9EC" w14:textId="77777777" w:rsidR="00D958C8" w:rsidRDefault="00D958C8">
      <w:pPr>
        <w:pStyle w:val="Standard"/>
        <w:autoSpaceDE w:val="0"/>
        <w:jc w:val="both"/>
        <w:rPr>
          <w:lang w:val="en-US"/>
        </w:rPr>
      </w:pPr>
    </w:p>
    <w:p w14:paraId="50FA19D6" w14:textId="77777777" w:rsidR="00D958C8" w:rsidRDefault="00D958C8">
      <w:pPr>
        <w:pStyle w:val="Standard"/>
        <w:autoSpaceDE w:val="0"/>
        <w:jc w:val="both"/>
        <w:rPr>
          <w:lang w:val="en-US"/>
        </w:rPr>
      </w:pPr>
    </w:p>
    <w:p w14:paraId="25BDFE2F" w14:textId="77777777" w:rsidR="00D958C8" w:rsidRDefault="00D958C8">
      <w:pPr>
        <w:pStyle w:val="Standard"/>
        <w:autoSpaceDE w:val="0"/>
        <w:jc w:val="both"/>
        <w:rPr>
          <w:lang w:val="en-US"/>
        </w:rPr>
      </w:pPr>
    </w:p>
    <w:p w14:paraId="04CD29F1" w14:textId="77777777" w:rsidR="00D958C8" w:rsidRDefault="00D958C8">
      <w:pPr>
        <w:pStyle w:val="Standard"/>
        <w:autoSpaceDE w:val="0"/>
        <w:jc w:val="both"/>
        <w:rPr>
          <w:lang w:val="en-US"/>
        </w:rPr>
      </w:pPr>
    </w:p>
    <w:p w14:paraId="4DCEC65C" w14:textId="77777777" w:rsidR="00D958C8" w:rsidRDefault="00D958C8">
      <w:pPr>
        <w:pStyle w:val="Standard"/>
        <w:autoSpaceDE w:val="0"/>
        <w:jc w:val="both"/>
        <w:rPr>
          <w:lang w:val="en-US"/>
        </w:rPr>
      </w:pPr>
    </w:p>
    <w:p w14:paraId="109CA006" w14:textId="77777777" w:rsidR="00D958C8" w:rsidRDefault="00D958C8">
      <w:pPr>
        <w:pStyle w:val="Standard"/>
        <w:autoSpaceDE w:val="0"/>
        <w:jc w:val="both"/>
        <w:rPr>
          <w:lang w:val="en-US"/>
        </w:rPr>
      </w:pPr>
    </w:p>
    <w:p w14:paraId="63B3CF88" w14:textId="77777777" w:rsidR="004F068D" w:rsidRPr="00362708" w:rsidRDefault="004F068D">
      <w:pPr>
        <w:pStyle w:val="Standard"/>
        <w:autoSpaceDE w:val="0"/>
        <w:jc w:val="both"/>
        <w:rPr>
          <w:lang w:val="en-US"/>
        </w:rPr>
      </w:pPr>
    </w:p>
    <w:p w14:paraId="042D8DF2" w14:textId="77777777" w:rsidR="00864B98" w:rsidRPr="00362708" w:rsidRDefault="004F068D">
      <w:pPr>
        <w:pStyle w:val="Standard"/>
        <w:autoSpaceDE w:val="0"/>
        <w:jc w:val="both"/>
        <w:rPr>
          <w:lang w:val="en-US"/>
        </w:rPr>
      </w:pPr>
      <w:r w:rsidRPr="00362708">
        <w:rPr>
          <w:noProof/>
          <w:lang w:val="en-US" w:eastAsia="zh-CN" w:bidi="ar-SA"/>
        </w:rPr>
        <mc:AlternateContent>
          <mc:Choice Requires="wpg">
            <w:drawing>
              <wp:anchor distT="0" distB="0" distL="114300" distR="114300" simplePos="0" relativeHeight="251670016" behindDoc="0" locked="0" layoutInCell="1" allowOverlap="1" wp14:anchorId="03EF1F0D" wp14:editId="0786D6B2">
                <wp:simplePos x="0" y="0"/>
                <wp:positionH relativeFrom="column">
                  <wp:posOffset>613410</wp:posOffset>
                </wp:positionH>
                <wp:positionV relativeFrom="paragraph">
                  <wp:posOffset>19050</wp:posOffset>
                </wp:positionV>
                <wp:extent cx="3689350" cy="5264150"/>
                <wp:effectExtent l="0" t="0" r="25400" b="12700"/>
                <wp:wrapNone/>
                <wp:docPr id="33" name="Group 33"/>
                <wp:cNvGraphicFramePr/>
                <a:graphic xmlns:a="http://schemas.openxmlformats.org/drawingml/2006/main">
                  <a:graphicData uri="http://schemas.microsoft.com/office/word/2010/wordprocessingGroup">
                    <wpg:wgp>
                      <wpg:cNvGrpSpPr/>
                      <wpg:grpSpPr>
                        <a:xfrm>
                          <a:off x="0" y="0"/>
                          <a:ext cx="3689350" cy="5264150"/>
                          <a:chOff x="31750" y="0"/>
                          <a:chExt cx="3689350" cy="5264150"/>
                        </a:xfrm>
                      </wpg:grpSpPr>
                      <wps:wsp>
                        <wps:cNvPr id="22" name="Rectangle 22"/>
                        <wps:cNvSpPr/>
                        <wps:spPr>
                          <a:xfrm>
                            <a:off x="158750" y="1009650"/>
                            <a:ext cx="348615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255F1A" w14:textId="77777777" w:rsidR="00CE5836" w:rsidRDefault="00CE5836" w:rsidP="007B1317">
                              <w:pPr>
                                <w:jc w:val="center"/>
                              </w:pPr>
                              <w:r>
                                <w:t xml:space="preserve">Convert the NDVI value range of the I </w:t>
                              </w:r>
                              <w:proofErr w:type="spellStart"/>
                              <w:proofErr w:type="gramStart"/>
                              <w:r>
                                <w:t>th</w:t>
                              </w:r>
                              <w:proofErr w:type="spellEnd"/>
                              <w:proofErr w:type="gramEnd"/>
                              <w:r>
                                <w:t xml:space="preserve"> file pair from [-10000, 10000] to [0, 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Preparation 23"/>
                        <wps:cNvSpPr/>
                        <wps:spPr>
                          <a:xfrm>
                            <a:off x="501650" y="0"/>
                            <a:ext cx="2705100" cy="6667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30A0C5A2" w14:textId="77777777" w:rsidR="00CE5836" w:rsidRDefault="00CE5836" w:rsidP="00EA1265">
                              <w:pPr>
                                <w:jc w:val="center"/>
                              </w:pPr>
                              <w:proofErr w:type="gramStart"/>
                              <w:r>
                                <w:t>one-year-</w:t>
                              </w:r>
                              <w:proofErr w:type="spellStart"/>
                              <w:r>
                                <w:t>ndvi</w:t>
                              </w:r>
                              <w:proofErr w:type="spellEnd"/>
                              <w:r>
                                <w:t>-file</w:t>
                              </w:r>
                              <w:proofErr w:type="gramEnd"/>
                              <w:r>
                                <w:t xml:space="preserve"> list and</w:t>
                              </w:r>
                            </w:p>
                            <w:p w14:paraId="22CAA421" w14:textId="77777777" w:rsidR="00CE5836" w:rsidRDefault="00CE5836" w:rsidP="00EA1265">
                              <w:pPr>
                                <w:jc w:val="center"/>
                              </w:pPr>
                              <w:proofErr w:type="gramStart"/>
                              <w:r>
                                <w:t>one-year-</w:t>
                              </w:r>
                              <w:proofErr w:type="spellStart"/>
                              <w:r>
                                <w:t>qual</w:t>
                              </w:r>
                              <w:proofErr w:type="spellEnd"/>
                              <w:r>
                                <w:t>-file</w:t>
                              </w:r>
                              <w:proofErr w:type="gramEnd"/>
                              <w: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Internal Storage 25"/>
                        <wps:cNvSpPr/>
                        <wps:spPr>
                          <a:xfrm>
                            <a:off x="158750" y="1847850"/>
                            <a:ext cx="3448050" cy="539750"/>
                          </a:xfrm>
                          <a:prstGeom prst="flowChartInternalStorage">
                            <a:avLst/>
                          </a:prstGeom>
                        </wps:spPr>
                        <wps:style>
                          <a:lnRef idx="2">
                            <a:schemeClr val="accent6"/>
                          </a:lnRef>
                          <a:fillRef idx="1">
                            <a:schemeClr val="lt1"/>
                          </a:fillRef>
                          <a:effectRef idx="0">
                            <a:schemeClr val="accent6"/>
                          </a:effectRef>
                          <a:fontRef idx="minor">
                            <a:schemeClr val="dk1"/>
                          </a:fontRef>
                        </wps:style>
                        <wps:txbx>
                          <w:txbxContent>
                            <w:p w14:paraId="5C6FDFA3" w14:textId="77777777" w:rsidR="00CE5836" w:rsidRDefault="00CE5836" w:rsidP="007B1317">
                              <w:pPr>
                                <w:jc w:val="center"/>
                              </w:pPr>
                              <w:r>
                                <w:t xml:space="preserve">Save the I </w:t>
                              </w:r>
                              <w:proofErr w:type="spellStart"/>
                              <w:proofErr w:type="gramStart"/>
                              <w:r>
                                <w:t>th</w:t>
                              </w:r>
                              <w:proofErr w:type="spellEnd"/>
                              <w:proofErr w:type="gramEnd"/>
                              <w:r>
                                <w:t xml:space="preserve"> NDVI and quality data in the temporary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owchart: Process 26"/>
                        <wps:cNvSpPr/>
                        <wps:spPr>
                          <a:xfrm>
                            <a:off x="31750" y="2654300"/>
                            <a:ext cx="3689350" cy="5715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C35516B" w14:textId="77777777" w:rsidR="00CE5836" w:rsidRDefault="00CE5836" w:rsidP="007B1317">
                              <w:pPr>
                                <w:jc w:val="center"/>
                              </w:pPr>
                              <w:r>
                                <w:t xml:space="preserve">Stack the temporary NDVI files and quality files together to get a one-year-stack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owchart: Terminator 27"/>
                        <wps:cNvSpPr/>
                        <wps:spPr>
                          <a:xfrm>
                            <a:off x="412750" y="4737100"/>
                            <a:ext cx="2908300" cy="5270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19475694" w14:textId="77777777" w:rsidR="00CE5836" w:rsidRDefault="00CE5836" w:rsidP="007B1317">
                              <w:pPr>
                                <w:jc w:val="center"/>
                              </w:pPr>
                              <w:proofErr w:type="gramStart"/>
                              <w:r>
                                <w:t>one-year-stacked</w:t>
                              </w:r>
                              <w:proofErr w:type="gramEnd"/>
                              <w: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866900" y="666750"/>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1866900" y="163195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1866900" y="238760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873250" y="3225800"/>
                            <a:ext cx="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866900" y="441325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3" o:spid="_x0000_s1042" style="position:absolute;left:0;text-align:left;margin-left:48.3pt;margin-top:1.5pt;width:290.5pt;height:414.5pt;z-index:251670016" coordorigin="317" coordsize="36893,52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">
                <v:rect id="Rectangle 22" o:spid="_x0000_s1043" style="position:absolute;left:1587;top:10096;width:34862;height:6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2hMEA&#10;AADbAAAADwAAAGRycy9kb3ducmV2LnhtbESPzarCMBSE9xd8h3AEd9fULlSqUUQQ7KJc/CluD82x&#10;LTYnpYla395cEFwOM/MNs1z3phEP6lxtWcFkHIEgLqyuuVRwPu1+5yCcR9bYWCYFL3KwXg1+lpho&#10;++QDPY6+FAHCLkEFlfdtIqUrKjLoxrYlDt7VdgZ9kF0pdYfPADeNjKNoKg3WHBYqbGlbUXE73o2C&#10;bJplMab5JU/zbepmE/3nr1qp0bDfLEB46v03/GnvtYI4hv8v4Qf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mdoTBAAAA2wAAAA8AAAAAAAAAAAAAAAAAmAIAAGRycy9kb3du&#10;cmV2LnhtbFBLBQYAAAAABAAEAPUAAACGAwAAAAA=&#10;" fillcolor="white [3201]" strokecolor="#f79646 [3209]" strokeweight="2pt">
                  <v:textbox>
                    <w:txbxContent>
                      <w:p w14:paraId="1B255F1A" w14:textId="77777777" w:rsidR="00CE5836" w:rsidRDefault="00CE5836" w:rsidP="007B1317">
                        <w:pPr>
                          <w:jc w:val="center"/>
                        </w:pPr>
                        <w:r>
                          <w:t xml:space="preserve">Convert the NDVI value range of the I </w:t>
                        </w:r>
                        <w:proofErr w:type="spellStart"/>
                        <w:proofErr w:type="gramStart"/>
                        <w:r>
                          <w:t>th</w:t>
                        </w:r>
                        <w:proofErr w:type="spellEnd"/>
                        <w:proofErr w:type="gramEnd"/>
                        <w:r>
                          <w:t xml:space="preserve"> file pair from [-10000, 10000] to [0, 200]</w:t>
                        </w:r>
                      </w:p>
                    </w:txbxContent>
                  </v:textbox>
                </v:rect>
                <v:shapetype id="_x0000_t117" coordsize="21600,21600" o:spt="117" path="m4353,l17214,r4386,10800l17214,21600r-12861,l,10800xe">
                  <v:stroke joinstyle="miter"/>
                  <v:path gradientshapeok="t" o:connecttype="rect" textboxrect="4353,0,17214,21600"/>
                </v:shapetype>
                <v:shape id="Flowchart: Preparation 23" o:spid="_x0000_s1044" type="#_x0000_t117" style="position:absolute;left:5016;width:27051;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my8UA&#10;AADbAAAADwAAAGRycy9kb3ducmV2LnhtbESPQWvCQBSE7wX/w/IEb3WTWEpJXaWEGLz00FTQ4zP7&#10;moRm34bsaqK/vlso9DjMzDfMejuZTlxpcK1lBfEyAkFcWd1yreDwuXt8AeE8ssbOMim4kYPtZvaw&#10;xlTbkT/oWvpaBAi7FBU03veplK5qyKBb2p44eF92MOiDHGqpBxwD3HQyiaJnabDlsNBgT1lD1Xd5&#10;MQry43sW5zI7FRf5lN3Hc3E89IlSi/n09grC0+T/w3/tvVaQrOD3S/g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ebLxQAAANsAAAAPAAAAAAAAAAAAAAAAAJgCAABkcnMv&#10;ZG93bnJldi54bWxQSwUGAAAAAAQABAD1AAAAigMAAAAA&#10;" fillcolor="white [3201]" strokecolor="#f79646 [3209]" strokeweight="2pt">
                  <v:textbox>
                    <w:txbxContent>
                      <w:p w14:paraId="30A0C5A2" w14:textId="77777777" w:rsidR="00CE5836" w:rsidRDefault="00CE5836" w:rsidP="00EA1265">
                        <w:pPr>
                          <w:jc w:val="center"/>
                        </w:pPr>
                        <w:proofErr w:type="gramStart"/>
                        <w:r>
                          <w:t>one-year-</w:t>
                        </w:r>
                        <w:proofErr w:type="spellStart"/>
                        <w:r>
                          <w:t>ndvi</w:t>
                        </w:r>
                        <w:proofErr w:type="spellEnd"/>
                        <w:r>
                          <w:t>-file</w:t>
                        </w:r>
                        <w:proofErr w:type="gramEnd"/>
                        <w:r>
                          <w:t xml:space="preserve"> list and</w:t>
                        </w:r>
                      </w:p>
                      <w:p w14:paraId="22CAA421" w14:textId="77777777" w:rsidR="00CE5836" w:rsidRDefault="00CE5836" w:rsidP="00EA1265">
                        <w:pPr>
                          <w:jc w:val="center"/>
                        </w:pPr>
                        <w:proofErr w:type="gramStart"/>
                        <w:r>
                          <w:t>one-year-</w:t>
                        </w:r>
                        <w:proofErr w:type="spellStart"/>
                        <w:r>
                          <w:t>qual</w:t>
                        </w:r>
                        <w:proofErr w:type="spellEnd"/>
                        <w:r>
                          <w:t>-file</w:t>
                        </w:r>
                        <w:proofErr w:type="gramEnd"/>
                        <w:r>
                          <w:t xml:space="preserve"> list</w:t>
                        </w:r>
                      </w:p>
                    </w:txbxContent>
                  </v:textbox>
                </v:shape>
                <v:shapetype id="_x0000_t113" coordsize="21600,21600" o:spt="113" path="m,l,21600r21600,l21600,xem4236,nfl4236,21600em,4236nfl21600,4236e">
                  <v:stroke joinstyle="miter"/>
                  <v:path o:extrusionok="f" gradientshapeok="t" o:connecttype="rect" textboxrect="4236,4236,21600,21600"/>
                </v:shapetype>
                <v:shape id="Flowchart: Internal Storage 25" o:spid="_x0000_s1045" type="#_x0000_t113" style="position:absolute;left:1587;top:18478;width:34481;height:5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OnMIA&#10;AADbAAAADwAAAGRycy9kb3ducmV2LnhtbESPQWvCQBSE74X+h+UVeqsbhQaJWUUUi8eqhV6f2Zds&#10;MPs2ZLdJml/vFgoeh5n5hsk3o21ET52vHSuYzxIQxIXTNVcKvi6HtyUIH5A1No5JwS952Kyfn3LM&#10;tBv4RP05VCJC2GeowITQZlL6wpBFP3MtcfRK11kMUXaV1B0OEW4buUiSVFqsOS4YbGlnqLidf6yC&#10;9GMwQ9kX1/6I31x/Lieakr1Sry/jdgUi0Bge4f/2UStYvMPfl/g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TE6cwgAAANsAAAAPAAAAAAAAAAAAAAAAAJgCAABkcnMvZG93&#10;bnJldi54bWxQSwUGAAAAAAQABAD1AAAAhwMAAAAA&#10;" fillcolor="white [3201]" strokecolor="#f79646 [3209]" strokeweight="2pt">
                  <v:textbox>
                    <w:txbxContent>
                      <w:p w14:paraId="5C6FDFA3" w14:textId="77777777" w:rsidR="00CE5836" w:rsidRDefault="00CE5836" w:rsidP="007B1317">
                        <w:pPr>
                          <w:jc w:val="center"/>
                        </w:pPr>
                        <w:r>
                          <w:t xml:space="preserve">Save the I </w:t>
                        </w:r>
                        <w:proofErr w:type="spellStart"/>
                        <w:proofErr w:type="gramStart"/>
                        <w:r>
                          <w:t>th</w:t>
                        </w:r>
                        <w:proofErr w:type="spellEnd"/>
                        <w:proofErr w:type="gramEnd"/>
                        <w:r>
                          <w:t xml:space="preserve"> NDVI and quality data in the temporary files.</w:t>
                        </w:r>
                      </w:p>
                    </w:txbxContent>
                  </v:textbox>
                </v:shape>
                <v:shapetype id="_x0000_t109" coordsize="21600,21600" o:spt="109" path="m,l,21600r21600,l21600,xe">
                  <v:stroke joinstyle="miter"/>
                  <v:path gradientshapeok="t" o:connecttype="rect"/>
                </v:shapetype>
                <v:shape id="Flowchart: Process 26" o:spid="_x0000_s1046" type="#_x0000_t109" style="position:absolute;left:317;top:26543;width:3689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gTcMA&#10;AADbAAAADwAAAGRycy9kb3ducmV2LnhtbESPzWrCQBSF9wXfYbiCm1InugghOooURW1XpkXo7pK5&#10;TYKZO2FmovHtnULB5eH8fJzlejCtuJLzjWUFs2kCgri0uuFKwffX7i0D4QOyxtYyKbiTh/Vq9LLE&#10;XNsbn+hahErEEfY5KqhD6HIpfVmTQT+1HXH0fq0zGKJ0ldQOb3HctHKeJKk02HAk1NjRe03lpehN&#10;5Pb71+2HcdnnxW43VZ/+ZOZ8VGoyHjYLEIGG8Az/tw9awTyFvy/xB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YgTcMAAADbAAAADwAAAAAAAAAAAAAAAACYAgAAZHJzL2Rv&#10;d25yZXYueG1sUEsFBgAAAAAEAAQA9QAAAIgDAAAAAA==&#10;" fillcolor="white [3201]" strokecolor="#f79646 [3209]" strokeweight="2pt">
                  <v:textbox>
                    <w:txbxContent>
                      <w:p w14:paraId="0C35516B" w14:textId="77777777" w:rsidR="00CE5836" w:rsidRDefault="00CE5836" w:rsidP="007B1317">
                        <w:pPr>
                          <w:jc w:val="center"/>
                        </w:pPr>
                        <w:r>
                          <w:t xml:space="preserve">Stack the temporary NDVI files and quality files together to get a one-year-stack file </w:t>
                        </w:r>
                      </w:p>
                    </w:txbxContent>
                  </v:textbox>
                </v:shape>
                <v:shape id="Flowchart: Terminator 27" o:spid="_x0000_s1047" type="#_x0000_t116" style="position:absolute;left:4127;top:47371;width:29083;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7l6MUA&#10;AADbAAAADwAAAGRycy9kb3ducmV2LnhtbESPQWvCQBSE74L/YXmF3symOViJrqKipQUvtaHnR/aZ&#10;BLNvY3Y1SX+9KxQ8DjPzDbNY9aYWN2pdZVnBWxSDIM6trrhQkP3sJzMQziNrrC2TgoEcrJbj0QJT&#10;bTv+ptvRFyJA2KWooPS+SaV0eUkGXWQb4uCdbGvQB9kWUrfYBbipZRLHU2mw4rBQYkPbkvLz8WoU&#10;fMndJqmv++xy/tj2u+nf7Hc4HJR6fenXcxCeev8M/7c/tYLkHR5fw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uXoxQAAANsAAAAPAAAAAAAAAAAAAAAAAJgCAABkcnMv&#10;ZG93bnJldi54bWxQSwUGAAAAAAQABAD1AAAAigMAAAAA&#10;" fillcolor="white [3201]" strokecolor="#f79646 [3209]" strokeweight="2pt">
                  <v:textbox>
                    <w:txbxContent>
                      <w:p w14:paraId="19475694" w14:textId="77777777" w:rsidR="00CE5836" w:rsidRDefault="00CE5836" w:rsidP="007B1317">
                        <w:pPr>
                          <w:jc w:val="center"/>
                        </w:pPr>
                        <w:proofErr w:type="gramStart"/>
                        <w:r>
                          <w:t>one-year-stacked</w:t>
                        </w:r>
                        <w:proofErr w:type="gramEnd"/>
                        <w:r>
                          <w:t xml:space="preserve"> file</w:t>
                        </w:r>
                      </w:p>
                    </w:txbxContent>
                  </v:textbox>
                </v:shape>
                <v:shape id="Straight Arrow Connector 28" o:spid="_x0000_s1048" type="#_x0000_t32" style="position:absolute;left:18669;top:6667;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shape id="Straight Arrow Connector 29" o:spid="_x0000_s1049" type="#_x0000_t32" style="position:absolute;left:18669;top:16319;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4h9sMAAADbAAAADwAAAGRycy9kb3ducmV2LnhtbESPT4vCMBTE78J+h/AWvGmqS6VbjSJC&#10;Wa/+Wdi9PZtnW2xeSpNq/fZGEDwOM/MbZrHqTS2u1LrKsoLJOAJBnFtdcaHgeMhGCQjnkTXWlknB&#10;nRyslh+DBaba3nhH170vRICwS1FB6X2TSunykgy6sW2Ig3e2rUEfZFtI3eItwE0tp1E0kwYrDgsl&#10;NrQpKb/sO6Pg63zqfxK/lkn2ZzddF8fxb/av1PCzX89BeOr9O/xqb7WC6T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OIfbDAAAA2wAAAA8AAAAAAAAAAAAA&#10;AAAAoQIAAGRycy9kb3ducmV2LnhtbFBLBQYAAAAABAAEAPkAAACRAwAAAAA=&#10;" strokecolor="#4579b8 [3044]">
                  <v:stroke endarrow="open"/>
                </v:shape>
                <v:shape id="Straight Arrow Connector 30" o:spid="_x0000_s1050" type="#_x0000_t32" style="position:absolute;left:18669;top:23876;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 id="Straight Arrow Connector 31" o:spid="_x0000_s1051" type="#_x0000_t32" style="position:absolute;left:18732;top:3225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7LcIAAADbAAAADwAAAGRycy9kb3ducmV2LnhtbESPT4vCMBTE78J+h/AW9mZTVyqlGkWE&#10;sl79B+7tbfNsi81LaVLtfnsjCB6Hmd8Ms1gNphE36lxtWcEkikEQF1bXXCo4HvJxCsJ5ZI2NZVLw&#10;Tw5Wy4/RAjNt77yj296XIpSwy1BB5X2bSemKigy6yLbEwbvYzqAPsiul7vAeyk0jv+N4Jg3WHBYq&#10;bGlTUXHd90bB9PI3/KR+LdP8bDd9nyTJKf9V6utzWM9BeBr8O/yitzpwE3h+C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G7LcIAAADbAAAADwAAAAAAAAAAAAAA&#10;AAChAgAAZHJzL2Rvd25yZXYueG1sUEsFBgAAAAAEAAQA+QAAAJADAAAAAA==&#10;" strokecolor="#4579b8 [3044]">
                  <v:stroke endarrow="open"/>
                </v:shape>
                <v:shape id="Straight Arrow Connector 32" o:spid="_x0000_s1052" type="#_x0000_t32" style="position:absolute;left:18669;top:44132;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group>
            </w:pict>
          </mc:Fallback>
        </mc:AlternateContent>
      </w:r>
    </w:p>
    <w:p w14:paraId="62AB21DA" w14:textId="77777777" w:rsidR="00864B98" w:rsidRPr="00362708" w:rsidRDefault="00864B98">
      <w:pPr>
        <w:pStyle w:val="Standard"/>
        <w:autoSpaceDE w:val="0"/>
        <w:jc w:val="both"/>
        <w:rPr>
          <w:lang w:val="en-US"/>
        </w:rPr>
      </w:pPr>
    </w:p>
    <w:p w14:paraId="5A3E9717" w14:textId="77777777" w:rsidR="00864B98" w:rsidRPr="00362708" w:rsidRDefault="00864B98">
      <w:pPr>
        <w:pStyle w:val="Standard"/>
        <w:autoSpaceDE w:val="0"/>
        <w:jc w:val="both"/>
        <w:rPr>
          <w:lang w:val="en-US"/>
        </w:rPr>
      </w:pPr>
    </w:p>
    <w:p w14:paraId="2E37209A" w14:textId="77777777" w:rsidR="00593FCF" w:rsidRPr="00362708" w:rsidRDefault="00593FCF">
      <w:pPr>
        <w:pStyle w:val="Standard"/>
        <w:autoSpaceDE w:val="0"/>
        <w:jc w:val="both"/>
        <w:rPr>
          <w:lang w:val="en-US"/>
        </w:rPr>
      </w:pPr>
    </w:p>
    <w:p w14:paraId="13EA8638" w14:textId="77777777" w:rsidR="00593FCF" w:rsidRPr="00362708" w:rsidRDefault="00593FCF">
      <w:pPr>
        <w:pStyle w:val="Standard"/>
        <w:autoSpaceDE w:val="0"/>
        <w:jc w:val="both"/>
        <w:rPr>
          <w:lang w:val="en-US"/>
        </w:rPr>
      </w:pPr>
    </w:p>
    <w:p w14:paraId="272BD6C1" w14:textId="77777777" w:rsidR="00593FCF" w:rsidRPr="00362708" w:rsidRDefault="00593FCF">
      <w:pPr>
        <w:pStyle w:val="Standard"/>
        <w:autoSpaceDE w:val="0"/>
        <w:jc w:val="both"/>
        <w:rPr>
          <w:lang w:val="en-US"/>
        </w:rPr>
      </w:pPr>
    </w:p>
    <w:p w14:paraId="57DA7DBB" w14:textId="77777777" w:rsidR="00593FCF" w:rsidRPr="00362708" w:rsidRDefault="00593FCF">
      <w:pPr>
        <w:pStyle w:val="Standard"/>
        <w:autoSpaceDE w:val="0"/>
        <w:jc w:val="both"/>
        <w:rPr>
          <w:lang w:val="en-US"/>
        </w:rPr>
      </w:pPr>
    </w:p>
    <w:p w14:paraId="7416640B" w14:textId="77777777" w:rsidR="00593FCF" w:rsidRPr="00362708" w:rsidRDefault="00593FCF">
      <w:pPr>
        <w:pStyle w:val="Standard"/>
        <w:autoSpaceDE w:val="0"/>
        <w:jc w:val="both"/>
        <w:rPr>
          <w:lang w:val="en-US"/>
        </w:rPr>
      </w:pPr>
    </w:p>
    <w:p w14:paraId="1A08F688" w14:textId="77777777" w:rsidR="00593FCF" w:rsidRPr="00362708" w:rsidRDefault="00593FCF">
      <w:pPr>
        <w:pStyle w:val="Standard"/>
        <w:autoSpaceDE w:val="0"/>
        <w:jc w:val="both"/>
        <w:rPr>
          <w:lang w:val="en-US"/>
        </w:rPr>
      </w:pPr>
    </w:p>
    <w:p w14:paraId="64E66EAF" w14:textId="77777777" w:rsidR="00593FCF" w:rsidRPr="00362708" w:rsidRDefault="00593FCF">
      <w:pPr>
        <w:pStyle w:val="Standard"/>
        <w:autoSpaceDE w:val="0"/>
        <w:jc w:val="both"/>
        <w:rPr>
          <w:lang w:val="en-US"/>
        </w:rPr>
      </w:pPr>
    </w:p>
    <w:p w14:paraId="77312103" w14:textId="77777777" w:rsidR="00593FCF" w:rsidRPr="00362708" w:rsidRDefault="00593FCF">
      <w:pPr>
        <w:pStyle w:val="Standard"/>
        <w:autoSpaceDE w:val="0"/>
        <w:jc w:val="both"/>
        <w:rPr>
          <w:lang w:val="en-US"/>
        </w:rPr>
      </w:pPr>
    </w:p>
    <w:p w14:paraId="32CC7071" w14:textId="77777777" w:rsidR="00593FCF" w:rsidRPr="00362708" w:rsidRDefault="00593FCF">
      <w:pPr>
        <w:pStyle w:val="Standard"/>
        <w:autoSpaceDE w:val="0"/>
        <w:jc w:val="both"/>
        <w:rPr>
          <w:lang w:val="en-US"/>
        </w:rPr>
      </w:pPr>
    </w:p>
    <w:p w14:paraId="68027EBB" w14:textId="77777777" w:rsidR="00593FCF" w:rsidRPr="00362708" w:rsidRDefault="00593FCF">
      <w:pPr>
        <w:pStyle w:val="Standard"/>
        <w:autoSpaceDE w:val="0"/>
        <w:jc w:val="both"/>
        <w:rPr>
          <w:lang w:val="en-US"/>
        </w:rPr>
      </w:pPr>
    </w:p>
    <w:p w14:paraId="42C4CA6A" w14:textId="77777777" w:rsidR="004F068D" w:rsidRPr="00362708" w:rsidRDefault="004F068D">
      <w:pPr>
        <w:pStyle w:val="Standard"/>
        <w:autoSpaceDE w:val="0"/>
        <w:jc w:val="both"/>
        <w:rPr>
          <w:lang w:val="en-US"/>
        </w:rPr>
      </w:pPr>
    </w:p>
    <w:p w14:paraId="12960F5D" w14:textId="77777777" w:rsidR="004F068D" w:rsidRPr="00362708" w:rsidRDefault="004F068D">
      <w:pPr>
        <w:pStyle w:val="Standard"/>
        <w:autoSpaceDE w:val="0"/>
        <w:jc w:val="both"/>
        <w:rPr>
          <w:lang w:val="en-US"/>
        </w:rPr>
      </w:pPr>
    </w:p>
    <w:p w14:paraId="21D827DF" w14:textId="77777777" w:rsidR="004F068D" w:rsidRPr="00362708" w:rsidRDefault="004F068D">
      <w:pPr>
        <w:pStyle w:val="Standard"/>
        <w:autoSpaceDE w:val="0"/>
        <w:jc w:val="both"/>
        <w:rPr>
          <w:lang w:val="en-US"/>
        </w:rPr>
      </w:pPr>
    </w:p>
    <w:p w14:paraId="7C7E5B9E" w14:textId="77777777" w:rsidR="004F068D" w:rsidRPr="00362708" w:rsidRDefault="004F068D">
      <w:pPr>
        <w:pStyle w:val="Standard"/>
        <w:autoSpaceDE w:val="0"/>
        <w:jc w:val="both"/>
        <w:rPr>
          <w:lang w:val="en-US"/>
        </w:rPr>
      </w:pPr>
    </w:p>
    <w:p w14:paraId="168DB2CA" w14:textId="77777777" w:rsidR="004F068D" w:rsidRPr="00362708" w:rsidRDefault="004F068D">
      <w:pPr>
        <w:pStyle w:val="Standard"/>
        <w:autoSpaceDE w:val="0"/>
        <w:jc w:val="both"/>
        <w:rPr>
          <w:lang w:val="en-US"/>
        </w:rPr>
      </w:pPr>
    </w:p>
    <w:p w14:paraId="5510A28F" w14:textId="77777777" w:rsidR="004F068D" w:rsidRPr="00362708" w:rsidRDefault="004F068D">
      <w:pPr>
        <w:pStyle w:val="Standard"/>
        <w:autoSpaceDE w:val="0"/>
        <w:jc w:val="both"/>
        <w:rPr>
          <w:lang w:val="en-US"/>
        </w:rPr>
      </w:pPr>
    </w:p>
    <w:p w14:paraId="7A39241C" w14:textId="77777777" w:rsidR="004F068D" w:rsidRPr="00362708" w:rsidRDefault="004F068D">
      <w:pPr>
        <w:pStyle w:val="Standard"/>
        <w:autoSpaceDE w:val="0"/>
        <w:jc w:val="both"/>
        <w:rPr>
          <w:lang w:val="en-US"/>
        </w:rPr>
      </w:pPr>
    </w:p>
    <w:p w14:paraId="7D2B300B" w14:textId="77777777" w:rsidR="004F068D" w:rsidRPr="00362708" w:rsidRDefault="004F068D">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61824" behindDoc="0" locked="0" layoutInCell="1" allowOverlap="1" wp14:anchorId="5AE71B24" wp14:editId="6F0921EC">
                <wp:simplePos x="0" y="0"/>
                <wp:positionH relativeFrom="column">
                  <wp:posOffset>619760</wp:posOffset>
                </wp:positionH>
                <wp:positionV relativeFrom="paragraph">
                  <wp:posOffset>-1905</wp:posOffset>
                </wp:positionV>
                <wp:extent cx="3683000" cy="927100"/>
                <wp:effectExtent l="0" t="0" r="12700" b="25400"/>
                <wp:wrapNone/>
                <wp:docPr id="24" name="Flowchart: Decision 24"/>
                <wp:cNvGraphicFramePr/>
                <a:graphic xmlns:a="http://schemas.openxmlformats.org/drawingml/2006/main">
                  <a:graphicData uri="http://schemas.microsoft.com/office/word/2010/wordprocessingShape">
                    <wps:wsp>
                      <wps:cNvSpPr/>
                      <wps:spPr>
                        <a:xfrm>
                          <a:off x="0" y="0"/>
                          <a:ext cx="3683000" cy="927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514C6355" w14:textId="77777777" w:rsidR="00CE5836" w:rsidRDefault="00CE5836" w:rsidP="00EA1265">
                            <w:pPr>
                              <w:jc w:val="center"/>
                            </w:pPr>
                            <w:r>
                              <w:t xml:space="preserve">Is the I </w:t>
                            </w:r>
                            <w:proofErr w:type="spellStart"/>
                            <w:proofErr w:type="gramStart"/>
                            <w:r>
                              <w:t>th</w:t>
                            </w:r>
                            <w:proofErr w:type="spellEnd"/>
                            <w:proofErr w:type="gramEnd"/>
                            <w:r>
                              <w:t xml:space="preserve"> file pair is processed?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4" o:spid="_x0000_s1053" type="#_x0000_t110" style="position:absolute;left:0;text-align:left;margin-left:48.8pt;margin-top:-.15pt;width:290pt;height:7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" fillcolor="white [3201]" strokecolor="#f79646 [3209]" strokeweight="2pt">
                <v:textbox>
                  <w:txbxContent>
                    <w:p w14:paraId="514C6355" w14:textId="77777777" w:rsidR="00CE5836" w:rsidRDefault="00CE5836" w:rsidP="00EA1265">
                      <w:pPr>
                        <w:jc w:val="center"/>
                      </w:pPr>
                      <w:r>
                        <w:t xml:space="preserve">Is the I </w:t>
                      </w:r>
                      <w:proofErr w:type="spellStart"/>
                      <w:proofErr w:type="gramStart"/>
                      <w:r>
                        <w:t>th</w:t>
                      </w:r>
                      <w:proofErr w:type="spellEnd"/>
                      <w:proofErr w:type="gramEnd"/>
                      <w:r>
                        <w:t xml:space="preserve"> file pair is processed?</w:t>
                      </w:r>
                    </w:p>
                  </w:txbxContent>
                </v:textbox>
              </v:shape>
            </w:pict>
          </mc:Fallback>
        </mc:AlternateContent>
      </w:r>
    </w:p>
    <w:p w14:paraId="7CDF0928" w14:textId="77777777" w:rsidR="00593FCF" w:rsidRPr="00362708" w:rsidRDefault="00593FCF">
      <w:pPr>
        <w:pStyle w:val="Standard"/>
        <w:autoSpaceDE w:val="0"/>
        <w:jc w:val="both"/>
        <w:rPr>
          <w:lang w:val="en-US"/>
        </w:rPr>
      </w:pPr>
    </w:p>
    <w:p w14:paraId="136F4AC8" w14:textId="77777777" w:rsidR="004F068D" w:rsidRPr="00362708" w:rsidRDefault="004F068D">
      <w:pPr>
        <w:pStyle w:val="Standard"/>
        <w:autoSpaceDE w:val="0"/>
        <w:jc w:val="both"/>
        <w:rPr>
          <w:lang w:val="en-US"/>
        </w:rPr>
      </w:pPr>
    </w:p>
    <w:p w14:paraId="2F9488E3" w14:textId="77777777" w:rsidR="004F068D" w:rsidRPr="00362708" w:rsidRDefault="004F068D">
      <w:pPr>
        <w:pStyle w:val="Standard"/>
        <w:autoSpaceDE w:val="0"/>
        <w:jc w:val="both"/>
        <w:rPr>
          <w:lang w:val="en-US"/>
        </w:rPr>
      </w:pPr>
    </w:p>
    <w:p w14:paraId="70544913" w14:textId="77777777" w:rsidR="004F068D" w:rsidRPr="00362708" w:rsidRDefault="004F068D">
      <w:pPr>
        <w:pStyle w:val="Standard"/>
        <w:autoSpaceDE w:val="0"/>
        <w:jc w:val="both"/>
        <w:rPr>
          <w:lang w:val="en-US"/>
        </w:rPr>
      </w:pPr>
    </w:p>
    <w:p w14:paraId="6C844B38" w14:textId="77777777" w:rsidR="004F068D" w:rsidRPr="00362708" w:rsidRDefault="004F068D">
      <w:pPr>
        <w:pStyle w:val="Standard"/>
        <w:autoSpaceDE w:val="0"/>
        <w:jc w:val="both"/>
        <w:rPr>
          <w:lang w:val="en-US"/>
        </w:rPr>
      </w:pPr>
    </w:p>
    <w:p w14:paraId="2A46A426" w14:textId="77777777" w:rsidR="004F068D" w:rsidRPr="00362708" w:rsidRDefault="004F068D">
      <w:pPr>
        <w:pStyle w:val="Standard"/>
        <w:autoSpaceDE w:val="0"/>
        <w:jc w:val="both"/>
        <w:rPr>
          <w:lang w:val="en-US"/>
        </w:rPr>
      </w:pPr>
    </w:p>
    <w:p w14:paraId="73140292" w14:textId="77777777" w:rsidR="004F068D" w:rsidRPr="00362708" w:rsidRDefault="004F068D">
      <w:pPr>
        <w:pStyle w:val="Standard"/>
        <w:autoSpaceDE w:val="0"/>
        <w:jc w:val="both"/>
        <w:rPr>
          <w:lang w:val="en-US"/>
        </w:rPr>
      </w:pPr>
    </w:p>
    <w:p w14:paraId="61B380CA" w14:textId="77777777" w:rsidR="004F068D" w:rsidRPr="00362708" w:rsidRDefault="004F068D">
      <w:pPr>
        <w:pStyle w:val="Standard"/>
        <w:autoSpaceDE w:val="0"/>
        <w:jc w:val="both"/>
        <w:rPr>
          <w:lang w:val="en-US"/>
        </w:rPr>
      </w:pPr>
    </w:p>
    <w:p w14:paraId="3E60B8FF" w14:textId="77777777" w:rsidR="004F068D" w:rsidRPr="00362708" w:rsidRDefault="004F068D">
      <w:pPr>
        <w:pStyle w:val="Standard"/>
        <w:autoSpaceDE w:val="0"/>
        <w:jc w:val="both"/>
        <w:rPr>
          <w:lang w:val="en-US"/>
        </w:rPr>
      </w:pPr>
    </w:p>
    <w:p w14:paraId="1FA5F2E5" w14:textId="77777777" w:rsidR="004F068D" w:rsidRPr="00362708" w:rsidRDefault="004F068D">
      <w:pPr>
        <w:pStyle w:val="Standard"/>
        <w:autoSpaceDE w:val="0"/>
        <w:jc w:val="both"/>
        <w:rPr>
          <w:lang w:val="en-US"/>
        </w:rPr>
      </w:pPr>
    </w:p>
    <w:p w14:paraId="3C63F004" w14:textId="77777777" w:rsidR="004F068D" w:rsidRPr="00362708" w:rsidRDefault="004F068D">
      <w:pPr>
        <w:pStyle w:val="Standard"/>
        <w:autoSpaceDE w:val="0"/>
        <w:jc w:val="both"/>
        <w:rPr>
          <w:lang w:val="en-US"/>
        </w:rPr>
      </w:pPr>
    </w:p>
    <w:p w14:paraId="60FBA577" w14:textId="291A1513" w:rsidR="004F068D" w:rsidRPr="001019CF" w:rsidDel="001019CF" w:rsidRDefault="004B6AE8">
      <w:pPr>
        <w:pStyle w:val="Standard"/>
        <w:autoSpaceDE w:val="0"/>
        <w:jc w:val="center"/>
        <w:rPr>
          <w:del w:id="241" w:author="jiang" w:date="2012-09-06T15:19:00Z"/>
          <w:lang w:val="en-US"/>
        </w:rPr>
      </w:pPr>
      <w:del w:id="242" w:author="jiang" w:date="2012-09-06T15:19:00Z">
        <w:r w:rsidRPr="001019CF" w:rsidDel="001019CF">
          <w:delText>Figure 2.</w:delText>
        </w:r>
        <w:r w:rsidR="00D45DDD" w:rsidRPr="001019CF" w:rsidDel="001019CF">
          <w:delText>3 F</w:delText>
        </w:r>
        <w:r w:rsidR="0080064E" w:rsidRPr="001019CF" w:rsidDel="001019CF">
          <w:delText>lowchart of stack process</w:delText>
        </w:r>
      </w:del>
    </w:p>
    <w:p w14:paraId="3107A22B" w14:textId="75379187" w:rsidR="004F068D" w:rsidRPr="00F9278B" w:rsidRDefault="001019CF">
      <w:pPr>
        <w:pStyle w:val="Caption"/>
        <w:jc w:val="center"/>
        <w:rPr>
          <w:lang w:val="en-US"/>
        </w:rPr>
        <w:pPrChange w:id="243" w:author="jiang" w:date="2012-09-06T15:19:00Z">
          <w:pPr>
            <w:pStyle w:val="Standard"/>
            <w:autoSpaceDE w:val="0"/>
            <w:jc w:val="both"/>
          </w:pPr>
        </w:pPrChange>
      </w:pPr>
      <w:ins w:id="244" w:author="jiang" w:date="2012-09-06T15:19:00Z">
        <w:r w:rsidRPr="001019CF">
          <w:rPr>
            <w:i w:val="0"/>
            <w:rPrChange w:id="245" w:author="jiang" w:date="2012-09-06T15:19:00Z">
              <w:rPr/>
            </w:rPrChange>
          </w:rPr>
          <w:t xml:space="preserve">Figure </w:t>
        </w:r>
        <w:r>
          <w:rPr>
            <w:i w:val="0"/>
          </w:rPr>
          <w:t>2.</w:t>
        </w:r>
        <w:r w:rsidRPr="001019CF">
          <w:rPr>
            <w:i w:val="0"/>
            <w:rPrChange w:id="246" w:author="jiang" w:date="2012-09-06T15:19:00Z">
              <w:rPr/>
            </w:rPrChange>
          </w:rPr>
          <w:fldChar w:fldCharType="begin"/>
        </w:r>
        <w:r w:rsidRPr="001019CF">
          <w:rPr>
            <w:i w:val="0"/>
            <w:rPrChange w:id="247" w:author="jiang" w:date="2012-09-06T15:19:00Z">
              <w:rPr/>
            </w:rPrChange>
          </w:rPr>
          <w:instrText xml:space="preserve"> SEQ Figure \* ARABIC </w:instrText>
        </w:r>
      </w:ins>
      <w:r w:rsidRPr="001019CF">
        <w:rPr>
          <w:i w:val="0"/>
          <w:rPrChange w:id="248" w:author="jiang" w:date="2012-09-06T15:19:00Z">
            <w:rPr/>
          </w:rPrChange>
        </w:rPr>
        <w:fldChar w:fldCharType="separate"/>
      </w:r>
      <w:ins w:id="249" w:author="jiang" w:date="2012-10-18T15:38:00Z">
        <w:r w:rsidR="00C9180C">
          <w:rPr>
            <w:i w:val="0"/>
            <w:noProof/>
          </w:rPr>
          <w:t>3</w:t>
        </w:r>
      </w:ins>
      <w:ins w:id="250" w:author="jiang" w:date="2012-09-06T15:19:00Z">
        <w:r w:rsidRPr="001019CF">
          <w:rPr>
            <w:i w:val="0"/>
            <w:rPrChange w:id="251" w:author="jiang" w:date="2012-09-06T15:19:00Z">
              <w:rPr/>
            </w:rPrChange>
          </w:rPr>
          <w:fldChar w:fldCharType="end"/>
        </w:r>
      </w:ins>
      <w:ins w:id="252" w:author="jiang" w:date="2012-09-20T12:16:00Z">
        <w:r w:rsidR="0028360C">
          <w:rPr>
            <w:i w:val="0"/>
          </w:rPr>
          <w:t>.</w:t>
        </w:r>
      </w:ins>
      <w:ins w:id="253" w:author="jiang" w:date="2012-09-06T15:19:00Z">
        <w:r w:rsidRPr="001019CF">
          <w:rPr>
            <w:i w:val="0"/>
            <w:rPrChange w:id="254" w:author="jiang" w:date="2012-09-06T15:19:00Z">
              <w:rPr/>
            </w:rPrChange>
          </w:rPr>
          <w:t xml:space="preserve"> Flowchart of sctocking processing</w:t>
        </w:r>
      </w:ins>
    </w:p>
    <w:p w14:paraId="0CE52098" w14:textId="77777777" w:rsidR="004F068D" w:rsidRPr="00362708" w:rsidRDefault="004F068D">
      <w:pPr>
        <w:pStyle w:val="Standard"/>
        <w:autoSpaceDE w:val="0"/>
        <w:jc w:val="both"/>
        <w:rPr>
          <w:lang w:val="en-US"/>
        </w:rPr>
      </w:pPr>
    </w:p>
    <w:p w14:paraId="4D2019F2" w14:textId="77777777" w:rsidR="004F068D" w:rsidRPr="00362708" w:rsidRDefault="00702434" w:rsidP="003E6CF6">
      <w:pPr>
        <w:pStyle w:val="Standard"/>
        <w:autoSpaceDE w:val="0"/>
        <w:ind w:firstLine="706"/>
        <w:jc w:val="both"/>
        <w:rPr>
          <w:lang w:val="en-US"/>
        </w:rPr>
      </w:pPr>
      <w:r w:rsidRPr="00362708">
        <w:rPr>
          <w:lang w:val="en-US"/>
        </w:rPr>
        <w:t>The one-year-</w:t>
      </w:r>
      <w:proofErr w:type="spellStart"/>
      <w:r w:rsidRPr="00362708">
        <w:rPr>
          <w:lang w:val="en-US"/>
        </w:rPr>
        <w:t>ndvi</w:t>
      </w:r>
      <w:proofErr w:type="spellEnd"/>
      <w:r w:rsidRPr="00362708">
        <w:rPr>
          <w:lang w:val="en-US"/>
        </w:rPr>
        <w:t xml:space="preserve">-file list and </w:t>
      </w:r>
      <w:r w:rsidR="004B6AE8" w:rsidRPr="00362708">
        <w:rPr>
          <w:lang w:val="en-US"/>
        </w:rPr>
        <w:t xml:space="preserve">the </w:t>
      </w:r>
      <w:r w:rsidRPr="00362708">
        <w:rPr>
          <w:lang w:val="en-US"/>
        </w:rPr>
        <w:t>one-year-</w:t>
      </w:r>
      <w:proofErr w:type="spellStart"/>
      <w:r w:rsidRPr="00362708">
        <w:rPr>
          <w:lang w:val="en-US"/>
        </w:rPr>
        <w:t>qual</w:t>
      </w:r>
      <w:proofErr w:type="spellEnd"/>
      <w:r w:rsidRPr="00362708">
        <w:rPr>
          <w:lang w:val="en-US"/>
        </w:rPr>
        <w:t>-file list in</w:t>
      </w:r>
      <w:r w:rsidR="00D45DDD">
        <w:rPr>
          <w:lang w:val="en-US"/>
        </w:rPr>
        <w:t xml:space="preserve">clude the full-path formatted </w:t>
      </w:r>
      <w:r w:rsidR="00FB2A06">
        <w:rPr>
          <w:lang w:val="en-US"/>
        </w:rPr>
        <w:t>NDVI</w:t>
      </w:r>
      <w:r w:rsidRPr="00362708">
        <w:rPr>
          <w:lang w:val="en-US"/>
        </w:rPr>
        <w:t xml:space="preserve"> and quality data f</w:t>
      </w:r>
      <w:r w:rsidR="00FB2A06">
        <w:rPr>
          <w:lang w:val="en-US"/>
        </w:rPr>
        <w:t>ile names, respectively. Each NDVI</w:t>
      </w:r>
      <w:r w:rsidRPr="00362708">
        <w:rPr>
          <w:lang w:val="en-US"/>
        </w:rPr>
        <w:t xml:space="preserve"> file has a cor</w:t>
      </w:r>
      <w:r w:rsidR="00D45DDD">
        <w:rPr>
          <w:lang w:val="en-US"/>
        </w:rPr>
        <w:t>responded</w:t>
      </w:r>
      <w:r w:rsidRPr="00362708">
        <w:rPr>
          <w:lang w:val="en-US"/>
        </w:rPr>
        <w:t xml:space="preserve"> quality file. The </w:t>
      </w:r>
      <w:r w:rsidR="00D45DDD">
        <w:rPr>
          <w:lang w:val="en-US"/>
        </w:rPr>
        <w:t xml:space="preserve">stacking </w:t>
      </w:r>
      <w:r w:rsidRPr="00362708">
        <w:rPr>
          <w:lang w:val="en-US"/>
        </w:rPr>
        <w:t>prog</w:t>
      </w:r>
      <w:r w:rsidR="00D45DDD">
        <w:rPr>
          <w:lang w:val="en-US"/>
        </w:rPr>
        <w:t>r</w:t>
      </w:r>
      <w:r w:rsidRPr="00362708">
        <w:rPr>
          <w:lang w:val="en-US"/>
        </w:rPr>
        <w:t>am g</w:t>
      </w:r>
      <w:r w:rsidR="00FB2A06">
        <w:rPr>
          <w:lang w:val="en-US"/>
        </w:rPr>
        <w:t xml:space="preserve">oes through each pair of files and </w:t>
      </w:r>
      <w:r w:rsidRPr="00362708">
        <w:rPr>
          <w:lang w:val="en-US"/>
        </w:rPr>
        <w:t>read</w:t>
      </w:r>
      <w:r w:rsidR="00FB2A06">
        <w:rPr>
          <w:lang w:val="en-US"/>
        </w:rPr>
        <w:t>s</w:t>
      </w:r>
      <w:r w:rsidRPr="00362708">
        <w:rPr>
          <w:lang w:val="en-US"/>
        </w:rPr>
        <w:t xml:space="preserve"> them into a temporary memory space, covert</w:t>
      </w:r>
      <w:r w:rsidR="00FB2A06">
        <w:rPr>
          <w:lang w:val="en-US"/>
        </w:rPr>
        <w:t>s the raw NDVI</w:t>
      </w:r>
      <w:r w:rsidRPr="00362708">
        <w:rPr>
          <w:lang w:val="en-US"/>
        </w:rPr>
        <w:t xml:space="preserve"> data from [-10000, 10000] to [0, 200], </w:t>
      </w:r>
      <w:r w:rsidR="00FB163C" w:rsidRPr="00362708">
        <w:rPr>
          <w:lang w:val="en-US"/>
        </w:rPr>
        <w:t>and stack</w:t>
      </w:r>
      <w:r w:rsidR="00FB2A06">
        <w:rPr>
          <w:lang w:val="en-US"/>
        </w:rPr>
        <w:t>s</w:t>
      </w:r>
      <w:r w:rsidR="00FB163C" w:rsidRPr="00362708">
        <w:rPr>
          <w:lang w:val="en-US"/>
        </w:rPr>
        <w:t xml:space="preserve"> these data together. Finally, output</w:t>
      </w:r>
      <w:r w:rsidR="00FB2A06">
        <w:rPr>
          <w:lang w:val="en-US"/>
        </w:rPr>
        <w:t>s</w:t>
      </w:r>
      <w:r w:rsidRPr="00362708">
        <w:rPr>
          <w:lang w:val="en-US"/>
        </w:rPr>
        <w:t xml:space="preserve"> the s</w:t>
      </w:r>
      <w:r w:rsidR="00FB163C" w:rsidRPr="00362708">
        <w:rPr>
          <w:lang w:val="en-US"/>
        </w:rPr>
        <w:t>tacked</w:t>
      </w:r>
      <w:r w:rsidR="00FB2A06">
        <w:rPr>
          <w:lang w:val="en-US"/>
        </w:rPr>
        <w:t xml:space="preserve"> data</w:t>
      </w:r>
      <w:r w:rsidRPr="00362708">
        <w:rPr>
          <w:lang w:val="en-US"/>
        </w:rPr>
        <w:t xml:space="preserve">. </w:t>
      </w:r>
    </w:p>
    <w:p w14:paraId="639031A1" w14:textId="77777777" w:rsidR="004F068D" w:rsidRPr="00362708" w:rsidRDefault="004F068D">
      <w:pPr>
        <w:pStyle w:val="Standard"/>
        <w:autoSpaceDE w:val="0"/>
        <w:jc w:val="both"/>
        <w:rPr>
          <w:lang w:val="en-US"/>
        </w:rPr>
      </w:pPr>
    </w:p>
    <w:p w14:paraId="2DCCC9BA" w14:textId="77777777" w:rsidR="004F068D" w:rsidRPr="00362708" w:rsidRDefault="004F068D">
      <w:pPr>
        <w:pStyle w:val="Standard"/>
        <w:autoSpaceDE w:val="0"/>
        <w:jc w:val="both"/>
        <w:rPr>
          <w:lang w:val="en-US"/>
        </w:rPr>
      </w:pPr>
    </w:p>
    <w:p w14:paraId="2463AF0D" w14:textId="77777777" w:rsidR="004F068D" w:rsidRPr="00362708" w:rsidRDefault="004F068D">
      <w:pPr>
        <w:pStyle w:val="Standard"/>
        <w:autoSpaceDE w:val="0"/>
        <w:jc w:val="both"/>
        <w:rPr>
          <w:lang w:val="en-US"/>
        </w:rPr>
      </w:pPr>
    </w:p>
    <w:p w14:paraId="1F3F4E55" w14:textId="77777777" w:rsidR="004F068D" w:rsidRPr="00362708" w:rsidRDefault="00FB2A06" w:rsidP="00D45DDD">
      <w:pPr>
        <w:pStyle w:val="Standard"/>
        <w:numPr>
          <w:ilvl w:val="0"/>
          <w:numId w:val="4"/>
        </w:numPr>
        <w:autoSpaceDE w:val="0"/>
        <w:jc w:val="both"/>
        <w:rPr>
          <w:lang w:val="en-US"/>
        </w:rPr>
      </w:pPr>
      <w:r>
        <w:rPr>
          <w:lang w:val="en-US"/>
        </w:rPr>
        <w:t>I</w:t>
      </w:r>
      <w:r w:rsidR="004F068D" w:rsidRPr="00362708">
        <w:rPr>
          <w:lang w:val="en-US"/>
        </w:rPr>
        <w:t>nterpolate the stacked</w:t>
      </w:r>
      <w:r w:rsidR="004B6AE8" w:rsidRPr="00362708">
        <w:rPr>
          <w:lang w:val="en-US"/>
        </w:rPr>
        <w:t>-</w:t>
      </w:r>
      <w:r w:rsidR="004F068D" w:rsidRPr="00362708">
        <w:rPr>
          <w:lang w:val="en-US"/>
        </w:rPr>
        <w:t>data</w:t>
      </w:r>
      <w:r w:rsidR="004B6AE8" w:rsidRPr="00362708">
        <w:rPr>
          <w:lang w:val="en-US"/>
        </w:rPr>
        <w:t xml:space="preserve"> time series</w:t>
      </w:r>
      <w:r w:rsidR="0080064E" w:rsidRPr="00362708">
        <w:rPr>
          <w:lang w:val="en-US"/>
        </w:rPr>
        <w:t xml:space="preserve"> (interpol_noextention_1y_verctor_ver9.pro)</w:t>
      </w:r>
    </w:p>
    <w:p w14:paraId="5AACC6BA" w14:textId="77777777" w:rsidR="004F068D" w:rsidRPr="00362708" w:rsidRDefault="004F068D">
      <w:pPr>
        <w:pStyle w:val="Standard"/>
        <w:autoSpaceDE w:val="0"/>
        <w:jc w:val="both"/>
        <w:rPr>
          <w:lang w:val="en-US"/>
        </w:rPr>
      </w:pPr>
    </w:p>
    <w:p w14:paraId="3150C216" w14:textId="77777777" w:rsidR="004F068D" w:rsidRPr="00362708" w:rsidRDefault="00702434" w:rsidP="003E6CF6">
      <w:pPr>
        <w:pStyle w:val="Standard"/>
        <w:autoSpaceDE w:val="0"/>
        <w:ind w:firstLine="360"/>
        <w:jc w:val="both"/>
        <w:rPr>
          <w:lang w:val="en-US"/>
        </w:rPr>
      </w:pPr>
      <w:r w:rsidRPr="00362708">
        <w:rPr>
          <w:lang w:val="en-US"/>
        </w:rPr>
        <w:t xml:space="preserve">The algorithm </w:t>
      </w:r>
      <w:r w:rsidR="004F068D" w:rsidRPr="00362708">
        <w:rPr>
          <w:lang w:val="en-US"/>
        </w:rPr>
        <w:t xml:space="preserve">goes through </w:t>
      </w:r>
      <w:r w:rsidR="0080064E" w:rsidRPr="00362708">
        <w:rPr>
          <w:lang w:val="en-US"/>
        </w:rPr>
        <w:t>each pixel</w:t>
      </w:r>
      <w:del w:id="255" w:author="Will Fisher" w:date="2012-08-27T00:36:00Z">
        <w:r w:rsidR="004B6AE8" w:rsidRPr="00362708" w:rsidDel="00A72594">
          <w:rPr>
            <w:lang w:val="en-US"/>
          </w:rPr>
          <w:delText xml:space="preserve">. </w:delText>
        </w:r>
        <w:r w:rsidR="00D958C8" w:rsidDel="00A72594">
          <w:rPr>
            <w:lang w:val="en-US"/>
          </w:rPr>
          <w:delText>Each</w:delText>
        </w:r>
        <w:r w:rsidR="004B6AE8" w:rsidRPr="00362708" w:rsidDel="00A72594">
          <w:rPr>
            <w:lang w:val="en-US"/>
          </w:rPr>
          <w:delText xml:space="preserve"> pixel </w:delText>
        </w:r>
        <w:r w:rsidR="00D45DDD" w:rsidDel="00A72594">
          <w:rPr>
            <w:lang w:val="en-US"/>
          </w:rPr>
          <w:delText>has a</w:delText>
        </w:r>
      </w:del>
      <w:ins w:id="256" w:author="Will Fisher" w:date="2012-08-27T00:36:00Z">
        <w:r w:rsidR="00A72594">
          <w:rPr>
            <w:lang w:val="en-US"/>
          </w:rPr>
          <w:t xml:space="preserve"> and its</w:t>
        </w:r>
      </w:ins>
      <w:r w:rsidR="00D45DDD">
        <w:rPr>
          <w:lang w:val="en-US"/>
        </w:rPr>
        <w:t xml:space="preserve"> </w:t>
      </w:r>
      <w:r w:rsidR="00FB2A06">
        <w:rPr>
          <w:lang w:val="en-US"/>
        </w:rPr>
        <w:t>correspond</w:t>
      </w:r>
      <w:r w:rsidR="00D45DDD">
        <w:rPr>
          <w:lang w:val="en-US"/>
        </w:rPr>
        <w:t>ed</w:t>
      </w:r>
      <w:r w:rsidR="0080064E" w:rsidRPr="00362708">
        <w:rPr>
          <w:lang w:val="en-US"/>
        </w:rPr>
        <w:t xml:space="preserve"> </w:t>
      </w:r>
      <w:r w:rsidR="004F068D" w:rsidRPr="00362708">
        <w:rPr>
          <w:lang w:val="en-US"/>
        </w:rPr>
        <w:t>time series</w:t>
      </w:r>
      <w:r w:rsidR="0080064E" w:rsidRPr="00362708">
        <w:rPr>
          <w:lang w:val="en-US"/>
        </w:rPr>
        <w:t xml:space="preserve">. Figure 2.4 describes </w:t>
      </w:r>
      <w:r w:rsidR="009563BF" w:rsidRPr="00362708">
        <w:rPr>
          <w:lang w:val="en-US"/>
        </w:rPr>
        <w:t xml:space="preserve">the </w:t>
      </w:r>
      <w:r w:rsidR="0080064E" w:rsidRPr="00362708">
        <w:rPr>
          <w:lang w:val="en-US"/>
        </w:rPr>
        <w:t>interpolation</w:t>
      </w:r>
      <w:r w:rsidR="009563BF" w:rsidRPr="00362708">
        <w:rPr>
          <w:lang w:val="en-US"/>
        </w:rPr>
        <w:t xml:space="preserve"> process for the time series</w:t>
      </w:r>
      <w:r w:rsidR="0080064E" w:rsidRPr="00362708">
        <w:rPr>
          <w:lang w:val="en-US"/>
        </w:rPr>
        <w:t>.</w:t>
      </w:r>
    </w:p>
    <w:p w14:paraId="02328AC8" w14:textId="77777777" w:rsidR="0080064E" w:rsidRPr="00362708" w:rsidRDefault="0080064E">
      <w:pPr>
        <w:pStyle w:val="Standard"/>
        <w:autoSpaceDE w:val="0"/>
        <w:jc w:val="both"/>
        <w:rPr>
          <w:lang w:val="en-US"/>
        </w:rPr>
      </w:pPr>
    </w:p>
    <w:p w14:paraId="6802C464" w14:textId="77777777" w:rsidR="0080064E" w:rsidRPr="00362708" w:rsidRDefault="0080064E">
      <w:pPr>
        <w:pStyle w:val="Standard"/>
        <w:autoSpaceDE w:val="0"/>
        <w:jc w:val="both"/>
        <w:rPr>
          <w:lang w:val="en-US"/>
        </w:rPr>
      </w:pPr>
    </w:p>
    <w:p w14:paraId="4D3510D6" w14:textId="77777777" w:rsidR="0080064E" w:rsidRPr="00362708" w:rsidRDefault="0080064E">
      <w:pPr>
        <w:pStyle w:val="Standard"/>
        <w:autoSpaceDE w:val="0"/>
        <w:jc w:val="both"/>
        <w:rPr>
          <w:lang w:val="en-US"/>
        </w:rPr>
      </w:pPr>
      <w:r w:rsidRPr="00362708">
        <w:rPr>
          <w:noProof/>
          <w:lang w:val="en-US" w:eastAsia="zh-CN" w:bidi="ar-SA"/>
        </w:rPr>
        <w:lastRenderedPageBreak/>
        <mc:AlternateContent>
          <mc:Choice Requires="wps">
            <w:drawing>
              <wp:anchor distT="0" distB="0" distL="114300" distR="114300" simplePos="0" relativeHeight="251671040" behindDoc="0" locked="0" layoutInCell="1" allowOverlap="1" wp14:anchorId="4C673F83" wp14:editId="2FFC6A45">
                <wp:simplePos x="0" y="0"/>
                <wp:positionH relativeFrom="column">
                  <wp:posOffset>1635760</wp:posOffset>
                </wp:positionH>
                <wp:positionV relativeFrom="paragraph">
                  <wp:posOffset>36830</wp:posOffset>
                </wp:positionV>
                <wp:extent cx="2476500" cy="514350"/>
                <wp:effectExtent l="0" t="0" r="19050" b="19050"/>
                <wp:wrapNone/>
                <wp:docPr id="34" name="Flowchart: Preparation 34"/>
                <wp:cNvGraphicFramePr/>
                <a:graphic xmlns:a="http://schemas.openxmlformats.org/drawingml/2006/main">
                  <a:graphicData uri="http://schemas.microsoft.com/office/word/2010/wordprocessingShape">
                    <wps:wsp>
                      <wps:cNvSpPr/>
                      <wps:spPr>
                        <a:xfrm>
                          <a:off x="0" y="0"/>
                          <a:ext cx="2476500" cy="5143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593B4152" w14:textId="77777777" w:rsidR="00CE5836" w:rsidRDefault="00CE5836" w:rsidP="0080064E">
                            <w:pPr>
                              <w:jc w:val="center"/>
                            </w:pPr>
                            <w:proofErr w:type="gramStart"/>
                            <w:r>
                              <w:t>raw-data</w:t>
                            </w:r>
                            <w:proofErr w:type="gramEnd"/>
                            <w:r>
                              <w:t xml:space="preserve"> time series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paration 34" o:spid="_x0000_s1054" type="#_x0000_t117" style="position:absolute;left:0;text-align:left;margin-left:128.8pt;margin-top:2.9pt;width:195pt;height:40.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" fillcolor="white [3201]" strokecolor="#f79646 [3209]" strokeweight="2pt">
                <v:textbox>
                  <w:txbxContent>
                    <w:p w14:paraId="593B4152" w14:textId="77777777" w:rsidR="00CE5836" w:rsidRDefault="00CE5836" w:rsidP="0080064E">
                      <w:pPr>
                        <w:jc w:val="center"/>
                      </w:pPr>
                      <w:proofErr w:type="gramStart"/>
                      <w:r>
                        <w:t>raw-data</w:t>
                      </w:r>
                      <w:proofErr w:type="gramEnd"/>
                      <w:r>
                        <w:t xml:space="preserve"> time series </w:t>
                      </w:r>
                    </w:p>
                  </w:txbxContent>
                </v:textbox>
              </v:shape>
            </w:pict>
          </mc:Fallback>
        </mc:AlternateContent>
      </w:r>
    </w:p>
    <w:p w14:paraId="07D3D0CA" w14:textId="77777777" w:rsidR="004F068D" w:rsidRPr="00362708" w:rsidRDefault="004F068D">
      <w:pPr>
        <w:pStyle w:val="Standard"/>
        <w:autoSpaceDE w:val="0"/>
        <w:jc w:val="both"/>
        <w:rPr>
          <w:lang w:val="en-US"/>
        </w:rPr>
      </w:pPr>
    </w:p>
    <w:p w14:paraId="63FD9033" w14:textId="77777777" w:rsidR="004F068D" w:rsidRPr="00362708" w:rsidRDefault="004F068D">
      <w:pPr>
        <w:pStyle w:val="Standard"/>
        <w:autoSpaceDE w:val="0"/>
        <w:jc w:val="both"/>
        <w:rPr>
          <w:lang w:val="en-US"/>
        </w:rPr>
      </w:pPr>
    </w:p>
    <w:p w14:paraId="1191E4EC"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1280" behindDoc="0" locked="0" layoutInCell="1" allowOverlap="1" wp14:anchorId="01859F34" wp14:editId="7E3941F6">
                <wp:simplePos x="0" y="0"/>
                <wp:positionH relativeFrom="column">
                  <wp:posOffset>2861310</wp:posOffset>
                </wp:positionH>
                <wp:positionV relativeFrom="paragraph">
                  <wp:posOffset>25400</wp:posOffset>
                </wp:positionV>
                <wp:extent cx="0" cy="203200"/>
                <wp:effectExtent l="95250" t="0" r="57150" b="63500"/>
                <wp:wrapNone/>
                <wp:docPr id="41" name="Straight Arrow Connector 41"/>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41" o:spid="_x0000_s1026" type="#_x0000_t32" style="position:absolute;margin-left:225.3pt;margin-top:2pt;width:0;height:16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" strokecolor="#4579b8 [3044]">
                <v:stroke endarrow="open"/>
              </v:shape>
            </w:pict>
          </mc:Fallback>
        </mc:AlternateContent>
      </w:r>
    </w:p>
    <w:p w14:paraId="2507F6E5" w14:textId="77777777" w:rsidR="004F068D" w:rsidRPr="00362708" w:rsidRDefault="0080064E">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73088" behindDoc="0" locked="0" layoutInCell="1" allowOverlap="1" wp14:anchorId="75A483C9" wp14:editId="4360A058">
                <wp:simplePos x="0" y="0"/>
                <wp:positionH relativeFrom="column">
                  <wp:posOffset>397510</wp:posOffset>
                </wp:positionH>
                <wp:positionV relativeFrom="paragraph">
                  <wp:posOffset>54610</wp:posOffset>
                </wp:positionV>
                <wp:extent cx="4883150" cy="1117600"/>
                <wp:effectExtent l="0" t="0" r="12700" b="25400"/>
                <wp:wrapNone/>
                <wp:docPr id="36" name="Flowchart: Decision 36"/>
                <wp:cNvGraphicFramePr/>
                <a:graphic xmlns:a="http://schemas.openxmlformats.org/drawingml/2006/main">
                  <a:graphicData uri="http://schemas.microsoft.com/office/word/2010/wordprocessingShape">
                    <wps:wsp>
                      <wps:cNvSpPr/>
                      <wps:spPr>
                        <a:xfrm>
                          <a:off x="0" y="0"/>
                          <a:ext cx="4883150" cy="11176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7F430C65" w14:textId="77777777" w:rsidR="00CE5836" w:rsidRDefault="00CE5836" w:rsidP="000D409A">
                            <w:r>
                              <w:t>Number of valid points &gt;= 5 and the maximum value &gt;=100+25%*100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6" o:spid="_x0000_s1055" type="#_x0000_t110" style="position:absolute;left:0;text-align:left;margin-left:31.3pt;margin-top:4.3pt;width:384.5pt;height:8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" fillcolor="white [3201]" strokecolor="#f79646 [3209]" strokeweight="2pt">
                <v:textbox>
                  <w:txbxContent>
                    <w:p w14:paraId="7F430C65" w14:textId="77777777" w:rsidR="00CE5836" w:rsidRDefault="00CE5836" w:rsidP="000D409A">
                      <w:r>
                        <w:t>Number of valid points &gt;= 5 and the maximum value &gt;=100+25%*100</w:t>
                      </w:r>
                    </w:p>
                  </w:txbxContent>
                </v:textbox>
              </v:shape>
            </w:pict>
          </mc:Fallback>
        </mc:AlternateContent>
      </w:r>
    </w:p>
    <w:p w14:paraId="3D977BC5" w14:textId="77777777" w:rsidR="004F068D" w:rsidRPr="00362708" w:rsidRDefault="004F068D">
      <w:pPr>
        <w:pStyle w:val="Standard"/>
        <w:autoSpaceDE w:val="0"/>
        <w:jc w:val="both"/>
        <w:rPr>
          <w:lang w:val="en-US"/>
        </w:rPr>
      </w:pPr>
    </w:p>
    <w:p w14:paraId="77740077" w14:textId="77777777" w:rsidR="004F068D" w:rsidRPr="00362708" w:rsidRDefault="004F068D">
      <w:pPr>
        <w:pStyle w:val="Standard"/>
        <w:autoSpaceDE w:val="0"/>
        <w:jc w:val="both"/>
        <w:rPr>
          <w:lang w:val="en-US"/>
        </w:rPr>
      </w:pPr>
    </w:p>
    <w:p w14:paraId="3842D582" w14:textId="77777777" w:rsidR="004F068D" w:rsidRPr="00362708" w:rsidRDefault="00D13526">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7424" behindDoc="0" locked="0" layoutInCell="1" allowOverlap="1" wp14:anchorId="6CF42037" wp14:editId="6C84CC6C">
                <wp:simplePos x="0" y="0"/>
                <wp:positionH relativeFrom="column">
                  <wp:posOffset>5502910</wp:posOffset>
                </wp:positionH>
                <wp:positionV relativeFrom="paragraph">
                  <wp:posOffset>87630</wp:posOffset>
                </wp:positionV>
                <wp:extent cx="0" cy="2730500"/>
                <wp:effectExtent l="0" t="0" r="19050" b="12700"/>
                <wp:wrapNone/>
                <wp:docPr id="47" name="Straight Connector 47"/>
                <wp:cNvGraphicFramePr/>
                <a:graphic xmlns:a="http://schemas.openxmlformats.org/drawingml/2006/main">
                  <a:graphicData uri="http://schemas.microsoft.com/office/word/2010/wordprocessingShape">
                    <wps:wsp>
                      <wps:cNvCnPr/>
                      <wps:spPr>
                        <a:xfrm>
                          <a:off x="0" y="0"/>
                          <a:ext cx="0" cy="273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7"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3pt,6.9pt" to="433.3pt,2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" strokecolor="#4579b8 [3044]"/>
            </w:pict>
          </mc:Fallback>
        </mc:AlternateContent>
      </w:r>
      <w:r w:rsidR="001A5D37" w:rsidRPr="00362708">
        <w:rPr>
          <w:noProof/>
          <w:lang w:val="en-US" w:eastAsia="zh-CN" w:bidi="ar-SA"/>
        </w:rPr>
        <mc:AlternateContent>
          <mc:Choice Requires="wps">
            <w:drawing>
              <wp:anchor distT="0" distB="0" distL="114300" distR="114300" simplePos="0" relativeHeight="251686400" behindDoc="0" locked="0" layoutInCell="1" allowOverlap="1" wp14:anchorId="3DA3418C" wp14:editId="3B166A82">
                <wp:simplePos x="0" y="0"/>
                <wp:positionH relativeFrom="column">
                  <wp:posOffset>5280660</wp:posOffset>
                </wp:positionH>
                <wp:positionV relativeFrom="paragraph">
                  <wp:posOffset>87630</wp:posOffset>
                </wp:positionV>
                <wp:extent cx="222250" cy="0"/>
                <wp:effectExtent l="0" t="0" r="25400" b="19050"/>
                <wp:wrapNone/>
                <wp:docPr id="46" name="Straight Connector 46"/>
                <wp:cNvGraphicFramePr/>
                <a:graphic xmlns:a="http://schemas.openxmlformats.org/drawingml/2006/main">
                  <a:graphicData uri="http://schemas.microsoft.com/office/word/2010/wordprocessingShape">
                    <wps:wsp>
                      <wps:cNvCnPr/>
                      <wps:spPr>
                        <a:xfrm>
                          <a:off x="0" y="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6" o:spid="_x0000_s1026" style="position:absolute;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5.8pt,6.9pt" to="433.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" strokecolor="#4579b8 [3044]"/>
            </w:pict>
          </mc:Fallback>
        </mc:AlternateContent>
      </w:r>
    </w:p>
    <w:p w14:paraId="7705B4DD" w14:textId="77777777" w:rsidR="004F068D" w:rsidRPr="00362708" w:rsidRDefault="004F068D">
      <w:pPr>
        <w:pStyle w:val="Standard"/>
        <w:autoSpaceDE w:val="0"/>
        <w:jc w:val="both"/>
        <w:rPr>
          <w:lang w:val="en-US"/>
        </w:rPr>
      </w:pPr>
    </w:p>
    <w:p w14:paraId="30F87DEB" w14:textId="77777777" w:rsidR="004F068D" w:rsidRPr="00362708" w:rsidRDefault="004F068D">
      <w:pPr>
        <w:pStyle w:val="Standard"/>
        <w:autoSpaceDE w:val="0"/>
        <w:jc w:val="both"/>
        <w:rPr>
          <w:lang w:val="en-US"/>
        </w:rPr>
      </w:pPr>
    </w:p>
    <w:p w14:paraId="48036F1F"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2304" behindDoc="0" locked="0" layoutInCell="1" allowOverlap="1" wp14:anchorId="6600BE1D" wp14:editId="458A43EA">
                <wp:simplePos x="0" y="0"/>
                <wp:positionH relativeFrom="column">
                  <wp:posOffset>2874010</wp:posOffset>
                </wp:positionH>
                <wp:positionV relativeFrom="paragraph">
                  <wp:posOffset>119380</wp:posOffset>
                </wp:positionV>
                <wp:extent cx="0" cy="196850"/>
                <wp:effectExtent l="95250" t="0" r="76200" b="50800"/>
                <wp:wrapNone/>
                <wp:docPr id="42" name="Straight Arrow Connector 42"/>
                <wp:cNvGraphicFramePr/>
                <a:graphic xmlns:a="http://schemas.openxmlformats.org/drawingml/2006/main">
                  <a:graphicData uri="http://schemas.microsoft.com/office/word/2010/wordprocessingShape">
                    <wps:wsp>
                      <wps:cNvCnPr/>
                      <wps:spPr>
                        <a:xfrm>
                          <a:off x="0" y="0"/>
                          <a:ext cx="0" cy="196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42" o:spid="_x0000_s1026" type="#_x0000_t32" style="position:absolute;margin-left:226.3pt;margin-top:9.4pt;width:0;height:15.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" strokecolor="#4579b8 [3044]">
                <v:stroke endarrow="open"/>
              </v:shape>
            </w:pict>
          </mc:Fallback>
        </mc:AlternateContent>
      </w:r>
    </w:p>
    <w:p w14:paraId="46CACE6E" w14:textId="77777777" w:rsidR="004F068D" w:rsidRPr="00362708" w:rsidRDefault="00BD683C">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72064" behindDoc="0" locked="0" layoutInCell="1" allowOverlap="1" wp14:anchorId="645C38A1" wp14:editId="40F56369">
                <wp:simplePos x="0" y="0"/>
                <wp:positionH relativeFrom="column">
                  <wp:posOffset>702310</wp:posOffset>
                </wp:positionH>
                <wp:positionV relativeFrom="paragraph">
                  <wp:posOffset>140970</wp:posOffset>
                </wp:positionV>
                <wp:extent cx="4419600" cy="4572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44196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C64206" w14:textId="77777777" w:rsidR="00CE5836" w:rsidRDefault="00CE5836" w:rsidP="000D409A">
                            <w:r>
                              <w:t xml:space="preserve">Assign random values from 100 or 101 to negative and bad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 o:spid="_x0000_s1056" style="position:absolute;left:0;text-align:left;margin-left:55.3pt;margin-top:11.1pt;width:348pt;height:36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" fillcolor="white [3201]" strokecolor="#f79646 [3209]" strokeweight="2pt">
                <v:textbox>
                  <w:txbxContent>
                    <w:p w14:paraId="7EC64206" w14:textId="77777777" w:rsidR="00CE5836" w:rsidRDefault="00CE5836" w:rsidP="000D409A">
                      <w:r>
                        <w:t xml:space="preserve">Assign random values from 100 or 101 to negative and bad points </w:t>
                      </w:r>
                    </w:p>
                  </w:txbxContent>
                </v:textbox>
              </v:rect>
            </w:pict>
          </mc:Fallback>
        </mc:AlternateContent>
      </w:r>
    </w:p>
    <w:p w14:paraId="6D5E2774" w14:textId="77777777" w:rsidR="004F068D" w:rsidRPr="00362708" w:rsidRDefault="004F068D">
      <w:pPr>
        <w:pStyle w:val="Standard"/>
        <w:autoSpaceDE w:val="0"/>
        <w:jc w:val="both"/>
        <w:rPr>
          <w:lang w:val="en-US"/>
        </w:rPr>
      </w:pPr>
    </w:p>
    <w:p w14:paraId="501C70A5" w14:textId="77777777" w:rsidR="004F068D" w:rsidRPr="00362708" w:rsidRDefault="004F068D">
      <w:pPr>
        <w:pStyle w:val="Standard"/>
        <w:autoSpaceDE w:val="0"/>
        <w:jc w:val="both"/>
        <w:rPr>
          <w:lang w:val="en-US"/>
        </w:rPr>
      </w:pPr>
    </w:p>
    <w:p w14:paraId="6E1A4C2B"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3328" behindDoc="0" locked="0" layoutInCell="1" allowOverlap="1" wp14:anchorId="20F394B4" wp14:editId="3B9C83E6">
                <wp:simplePos x="0" y="0"/>
                <wp:positionH relativeFrom="column">
                  <wp:posOffset>2912110</wp:posOffset>
                </wp:positionH>
                <wp:positionV relativeFrom="paragraph">
                  <wp:posOffset>73025</wp:posOffset>
                </wp:positionV>
                <wp:extent cx="0" cy="228600"/>
                <wp:effectExtent l="9525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3" o:spid="_x0000_s1026" type="#_x0000_t32" style="position:absolute;margin-left:229.3pt;margin-top:5.75pt;width:0;height:18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" strokecolor="#4579b8 [3044]">
                <v:stroke endarrow="open"/>
              </v:shape>
            </w:pict>
          </mc:Fallback>
        </mc:AlternateContent>
      </w:r>
    </w:p>
    <w:p w14:paraId="01E912D9" w14:textId="77777777" w:rsidR="004F068D" w:rsidRPr="00362708" w:rsidRDefault="00BD683C">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75136" behindDoc="0" locked="0" layoutInCell="1" allowOverlap="1" wp14:anchorId="7E7CE578" wp14:editId="187C2169">
                <wp:simplePos x="0" y="0"/>
                <wp:positionH relativeFrom="column">
                  <wp:posOffset>702310</wp:posOffset>
                </wp:positionH>
                <wp:positionV relativeFrom="paragraph">
                  <wp:posOffset>126365</wp:posOffset>
                </wp:positionV>
                <wp:extent cx="4419600" cy="4572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4419600" cy="457200"/>
                        </a:xfrm>
                        <a:prstGeom prst="rect">
                          <a:avLst/>
                        </a:prstGeom>
                        <a:solidFill>
                          <a:sysClr val="window" lastClr="FFFFFF"/>
                        </a:solidFill>
                        <a:ln w="25400" cap="flat" cmpd="sng" algn="ctr">
                          <a:solidFill>
                            <a:srgbClr val="F79646"/>
                          </a:solidFill>
                          <a:prstDash val="solid"/>
                        </a:ln>
                        <a:effectLst/>
                      </wps:spPr>
                      <wps:txbx>
                        <w:txbxContent>
                          <w:p w14:paraId="25BE40A1" w14:textId="77777777" w:rsidR="00CE5836" w:rsidRDefault="00CE5836" w:rsidP="00BD683C">
                            <w:r>
                              <w:t xml:space="preserve">Interpolate data segment from first point with 20% of maximum value to last point with 20% of maximum value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57" style="position:absolute;left:0;text-align:left;margin-left:55.3pt;margin-top:9.95pt;width:348pt;height:36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" fillcolor="window" strokecolor="#f79646" strokeweight="2pt">
                <v:textbox>
                  <w:txbxContent>
                    <w:p w14:paraId="25BE40A1" w14:textId="77777777" w:rsidR="00CE5836" w:rsidRDefault="00CE5836" w:rsidP="00BD683C">
                      <w:r>
                        <w:t xml:space="preserve">Interpolate data segment from first point with 20% of maximum value to last point with 20% of maximum value </w:t>
                      </w:r>
                    </w:p>
                  </w:txbxContent>
                </v:textbox>
              </v:rect>
            </w:pict>
          </mc:Fallback>
        </mc:AlternateContent>
      </w:r>
    </w:p>
    <w:p w14:paraId="6584C0CF" w14:textId="77777777" w:rsidR="004F068D" w:rsidRPr="00362708" w:rsidRDefault="004F068D">
      <w:pPr>
        <w:pStyle w:val="Standard"/>
        <w:autoSpaceDE w:val="0"/>
        <w:jc w:val="both"/>
        <w:rPr>
          <w:lang w:val="en-US"/>
        </w:rPr>
      </w:pPr>
    </w:p>
    <w:p w14:paraId="30E5A4F6" w14:textId="77777777" w:rsidR="004F068D" w:rsidRPr="00362708" w:rsidRDefault="004F068D">
      <w:pPr>
        <w:pStyle w:val="Standard"/>
        <w:autoSpaceDE w:val="0"/>
        <w:jc w:val="both"/>
        <w:rPr>
          <w:lang w:val="en-US"/>
        </w:rPr>
      </w:pPr>
    </w:p>
    <w:p w14:paraId="74F64117"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4352" behindDoc="0" locked="0" layoutInCell="1" allowOverlap="1" wp14:anchorId="6D1A7383" wp14:editId="2ACE558A">
                <wp:simplePos x="0" y="0"/>
                <wp:positionH relativeFrom="column">
                  <wp:posOffset>2912110</wp:posOffset>
                </wp:positionH>
                <wp:positionV relativeFrom="paragraph">
                  <wp:posOffset>57785</wp:posOffset>
                </wp:positionV>
                <wp:extent cx="0" cy="234950"/>
                <wp:effectExtent l="95250" t="0" r="76200" b="50800"/>
                <wp:wrapNone/>
                <wp:docPr id="44" name="Straight Arrow Connector 44"/>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4" o:spid="_x0000_s1026" type="#_x0000_t32" style="position:absolute;margin-left:229.3pt;margin-top:4.55pt;width:0;height:18.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" strokecolor="#4579b8 [3044]">
                <v:stroke endarrow="open"/>
              </v:shape>
            </w:pict>
          </mc:Fallback>
        </mc:AlternateContent>
      </w:r>
    </w:p>
    <w:p w14:paraId="262BF363" w14:textId="77777777" w:rsidR="004F068D" w:rsidRPr="00362708" w:rsidRDefault="00F151E1">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79232" behindDoc="0" locked="0" layoutInCell="1" allowOverlap="1" wp14:anchorId="48B446CE" wp14:editId="470D251A">
                <wp:simplePos x="0" y="0"/>
                <wp:positionH relativeFrom="column">
                  <wp:posOffset>1172210</wp:posOffset>
                </wp:positionH>
                <wp:positionV relativeFrom="paragraph">
                  <wp:posOffset>117475</wp:posOffset>
                </wp:positionV>
                <wp:extent cx="3257550" cy="4572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3257550" cy="457200"/>
                        </a:xfrm>
                        <a:prstGeom prst="rect">
                          <a:avLst/>
                        </a:prstGeom>
                        <a:solidFill>
                          <a:sysClr val="window" lastClr="FFFFFF"/>
                        </a:solidFill>
                        <a:ln w="25400" cap="flat" cmpd="sng" algn="ctr">
                          <a:solidFill>
                            <a:srgbClr val="F79646"/>
                          </a:solidFill>
                          <a:prstDash val="solid"/>
                        </a:ln>
                        <a:effectLst/>
                      </wps:spPr>
                      <wps:txbx>
                        <w:txbxContent>
                          <w:p w14:paraId="491CBE87" w14:textId="77777777" w:rsidR="00CE5836" w:rsidRDefault="00CE5836" w:rsidP="00F151E1">
                            <w:r>
                              <w:t>Get rid of one or two consecutive odd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9" o:spid="_x0000_s1058" style="position:absolute;left:0;text-align:left;margin-left:92.3pt;margin-top:9.25pt;width:256.5pt;height:36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" fillcolor="window" strokecolor="#f79646" strokeweight="2pt">
                <v:textbox>
                  <w:txbxContent>
                    <w:p w14:paraId="491CBE87" w14:textId="77777777" w:rsidR="00CE5836" w:rsidRDefault="00CE5836" w:rsidP="00F151E1">
                      <w:r>
                        <w:t>Get rid of one or two consecutive odd points</w:t>
                      </w:r>
                    </w:p>
                  </w:txbxContent>
                </v:textbox>
              </v:rect>
            </w:pict>
          </mc:Fallback>
        </mc:AlternateContent>
      </w:r>
    </w:p>
    <w:p w14:paraId="7F24E352" w14:textId="77777777" w:rsidR="004F068D" w:rsidRPr="00362708" w:rsidRDefault="004F068D">
      <w:pPr>
        <w:pStyle w:val="Standard"/>
        <w:autoSpaceDE w:val="0"/>
        <w:jc w:val="both"/>
        <w:rPr>
          <w:lang w:val="en-US"/>
        </w:rPr>
      </w:pPr>
    </w:p>
    <w:p w14:paraId="4531B022" w14:textId="77777777" w:rsidR="004F068D" w:rsidRPr="00362708" w:rsidRDefault="004F068D">
      <w:pPr>
        <w:pStyle w:val="Standard"/>
        <w:autoSpaceDE w:val="0"/>
        <w:jc w:val="both"/>
        <w:rPr>
          <w:lang w:val="en-US"/>
        </w:rPr>
      </w:pPr>
    </w:p>
    <w:p w14:paraId="1E3EDF32"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5376" behindDoc="0" locked="0" layoutInCell="1" allowOverlap="1" wp14:anchorId="5E552F3C" wp14:editId="0501F401">
                <wp:simplePos x="0" y="0"/>
                <wp:positionH relativeFrom="column">
                  <wp:posOffset>2912110</wp:posOffset>
                </wp:positionH>
                <wp:positionV relativeFrom="paragraph">
                  <wp:posOffset>48895</wp:posOffset>
                </wp:positionV>
                <wp:extent cx="0" cy="279400"/>
                <wp:effectExtent l="95250" t="0" r="57150" b="63500"/>
                <wp:wrapNone/>
                <wp:docPr id="45" name="Straight Arrow Connector 45"/>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5" o:spid="_x0000_s1026" type="#_x0000_t32" style="position:absolute;margin-left:229.3pt;margin-top:3.85pt;width:0;height:22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" strokecolor="#4579b8 [3044]">
                <v:stroke endarrow="open"/>
              </v:shape>
            </w:pict>
          </mc:Fallback>
        </mc:AlternateContent>
      </w:r>
    </w:p>
    <w:p w14:paraId="6D0548A5" w14:textId="77777777" w:rsidR="004F068D" w:rsidRPr="00362708" w:rsidRDefault="00F04EFE">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88448" behindDoc="0" locked="0" layoutInCell="1" allowOverlap="1" wp14:anchorId="36FA90B9" wp14:editId="458ED230">
                <wp:simplePos x="0" y="0"/>
                <wp:positionH relativeFrom="column">
                  <wp:posOffset>2912110</wp:posOffset>
                </wp:positionH>
                <wp:positionV relativeFrom="paragraph">
                  <wp:posOffset>14605</wp:posOffset>
                </wp:positionV>
                <wp:extent cx="2590800" cy="0"/>
                <wp:effectExtent l="38100" t="76200" r="0" b="114300"/>
                <wp:wrapNone/>
                <wp:docPr id="48" name="Straight Arrow Connector 48"/>
                <wp:cNvGraphicFramePr/>
                <a:graphic xmlns:a="http://schemas.openxmlformats.org/drawingml/2006/main">
                  <a:graphicData uri="http://schemas.microsoft.com/office/word/2010/wordprocessingShape">
                    <wps:wsp>
                      <wps:cNvCnPr/>
                      <wps:spPr>
                        <a:xfrm flipH="1">
                          <a:off x="0" y="0"/>
                          <a:ext cx="25908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48" o:spid="_x0000_s1026" type="#_x0000_t32" style="position:absolute;margin-left:229.3pt;margin-top:1.15pt;width:204pt;height:0;flip:x;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" strokecolor="#4579b8 [3044]">
                <v:stroke endarrow="open"/>
              </v:shape>
            </w:pict>
          </mc:Fallback>
        </mc:AlternateContent>
      </w:r>
      <w:r w:rsidR="00F151E1" w:rsidRPr="00362708">
        <w:rPr>
          <w:noProof/>
          <w:lang w:val="en-US" w:eastAsia="zh-CN" w:bidi="ar-SA"/>
        </w:rPr>
        <mc:AlternateContent>
          <mc:Choice Requires="wps">
            <w:drawing>
              <wp:anchor distT="0" distB="0" distL="114300" distR="114300" simplePos="0" relativeHeight="251680256" behindDoc="0" locked="0" layoutInCell="1" allowOverlap="1" wp14:anchorId="13225222" wp14:editId="26B59BE6">
                <wp:simplePos x="0" y="0"/>
                <wp:positionH relativeFrom="column">
                  <wp:posOffset>969010</wp:posOffset>
                </wp:positionH>
                <wp:positionV relativeFrom="paragraph">
                  <wp:posOffset>153035</wp:posOffset>
                </wp:positionV>
                <wp:extent cx="3848100" cy="520700"/>
                <wp:effectExtent l="0" t="0" r="19050" b="12700"/>
                <wp:wrapNone/>
                <wp:docPr id="40" name="Flowchart: Terminator 40"/>
                <wp:cNvGraphicFramePr/>
                <a:graphic xmlns:a="http://schemas.openxmlformats.org/drawingml/2006/main">
                  <a:graphicData uri="http://schemas.microsoft.com/office/word/2010/wordprocessingShape">
                    <wps:wsp>
                      <wps:cNvSpPr/>
                      <wps:spPr>
                        <a:xfrm>
                          <a:off x="0" y="0"/>
                          <a:ext cx="3848100" cy="5207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4201F643" w14:textId="77777777" w:rsidR="00CE5836" w:rsidRDefault="00CE5836" w:rsidP="004B6AE8">
                            <w:pPr>
                              <w:jc w:val="center"/>
                            </w:pPr>
                            <w:proofErr w:type="gramStart"/>
                            <w:r>
                              <w:t>interpolated-time</w:t>
                            </w:r>
                            <w:proofErr w:type="gramEnd"/>
                            <w:r>
                              <w:t xml:space="preserv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40" o:spid="_x0000_s1059" type="#_x0000_t116" style="position:absolute;left:0;text-align:left;margin-left:76.3pt;margin-top:12.05pt;width:303pt;height:41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" fillcolor="white [3201]" strokecolor="#f79646 [3209]" strokeweight="2pt">
                <v:textbox>
                  <w:txbxContent>
                    <w:p w14:paraId="4201F643" w14:textId="77777777" w:rsidR="00CE5836" w:rsidRDefault="00CE5836" w:rsidP="004B6AE8">
                      <w:pPr>
                        <w:jc w:val="center"/>
                      </w:pPr>
                      <w:proofErr w:type="gramStart"/>
                      <w:r>
                        <w:t>interpolated-time</w:t>
                      </w:r>
                      <w:proofErr w:type="gramEnd"/>
                      <w:r>
                        <w:t xml:space="preserve"> series</w:t>
                      </w:r>
                    </w:p>
                  </w:txbxContent>
                </v:textbox>
              </v:shape>
            </w:pict>
          </mc:Fallback>
        </mc:AlternateContent>
      </w:r>
    </w:p>
    <w:p w14:paraId="7EC0C6B7" w14:textId="77777777" w:rsidR="004F068D" w:rsidRPr="00362708" w:rsidRDefault="004F068D">
      <w:pPr>
        <w:pStyle w:val="Standard"/>
        <w:autoSpaceDE w:val="0"/>
        <w:jc w:val="both"/>
        <w:rPr>
          <w:lang w:val="en-US"/>
        </w:rPr>
      </w:pPr>
    </w:p>
    <w:p w14:paraId="44946686" w14:textId="77777777" w:rsidR="004F068D" w:rsidRPr="00362708" w:rsidRDefault="004F068D">
      <w:pPr>
        <w:pStyle w:val="Standard"/>
        <w:autoSpaceDE w:val="0"/>
        <w:jc w:val="both"/>
        <w:rPr>
          <w:lang w:val="en-US"/>
        </w:rPr>
      </w:pPr>
    </w:p>
    <w:p w14:paraId="0C2DE8E4" w14:textId="77777777" w:rsidR="004F068D" w:rsidRPr="00362708" w:rsidRDefault="004F068D">
      <w:pPr>
        <w:pStyle w:val="Standard"/>
        <w:autoSpaceDE w:val="0"/>
        <w:jc w:val="both"/>
        <w:rPr>
          <w:lang w:val="en-US"/>
        </w:rPr>
      </w:pPr>
    </w:p>
    <w:p w14:paraId="584C2DDF" w14:textId="77777777" w:rsidR="004F068D" w:rsidRPr="00362708" w:rsidRDefault="004F068D">
      <w:pPr>
        <w:pStyle w:val="Standard"/>
        <w:autoSpaceDE w:val="0"/>
        <w:jc w:val="both"/>
        <w:rPr>
          <w:lang w:val="en-US"/>
        </w:rPr>
      </w:pPr>
    </w:p>
    <w:p w14:paraId="7D88A2F1" w14:textId="74A4E6CF" w:rsidR="004F068D" w:rsidRPr="00F9278B" w:rsidRDefault="001019CF">
      <w:pPr>
        <w:pStyle w:val="Caption"/>
        <w:jc w:val="center"/>
        <w:rPr>
          <w:lang w:val="en-US"/>
        </w:rPr>
        <w:pPrChange w:id="257" w:author="jiang" w:date="2012-09-06T15:20:00Z">
          <w:pPr>
            <w:pStyle w:val="Standard"/>
            <w:autoSpaceDE w:val="0"/>
            <w:jc w:val="both"/>
          </w:pPr>
        </w:pPrChange>
      </w:pPr>
      <w:ins w:id="258" w:author="jiang" w:date="2012-09-06T15:20:00Z">
        <w:r w:rsidRPr="001019CF">
          <w:rPr>
            <w:i w:val="0"/>
            <w:rPrChange w:id="259" w:author="jiang" w:date="2012-09-06T15:20:00Z">
              <w:rPr/>
            </w:rPrChange>
          </w:rPr>
          <w:t>Figure 2.</w:t>
        </w:r>
        <w:r w:rsidRPr="001019CF">
          <w:rPr>
            <w:i w:val="0"/>
            <w:rPrChange w:id="260" w:author="jiang" w:date="2012-09-06T15:20:00Z">
              <w:rPr/>
            </w:rPrChange>
          </w:rPr>
          <w:fldChar w:fldCharType="begin"/>
        </w:r>
        <w:r w:rsidRPr="001019CF">
          <w:rPr>
            <w:i w:val="0"/>
            <w:rPrChange w:id="261" w:author="jiang" w:date="2012-09-06T15:20:00Z">
              <w:rPr/>
            </w:rPrChange>
          </w:rPr>
          <w:instrText xml:space="preserve"> SEQ Figure \* ARABIC </w:instrText>
        </w:r>
      </w:ins>
      <w:r w:rsidRPr="001019CF">
        <w:rPr>
          <w:i w:val="0"/>
          <w:rPrChange w:id="262" w:author="jiang" w:date="2012-09-06T15:20:00Z">
            <w:rPr/>
          </w:rPrChange>
        </w:rPr>
        <w:fldChar w:fldCharType="separate"/>
      </w:r>
      <w:ins w:id="263" w:author="jiang" w:date="2012-10-18T15:38:00Z">
        <w:r w:rsidR="00C9180C">
          <w:rPr>
            <w:i w:val="0"/>
            <w:noProof/>
          </w:rPr>
          <w:t>4</w:t>
        </w:r>
      </w:ins>
      <w:ins w:id="264" w:author="jiang" w:date="2012-09-06T15:20:00Z">
        <w:r w:rsidRPr="001019CF">
          <w:rPr>
            <w:i w:val="0"/>
            <w:rPrChange w:id="265" w:author="jiang" w:date="2012-09-06T15:20:00Z">
              <w:rPr/>
            </w:rPrChange>
          </w:rPr>
          <w:fldChar w:fldCharType="end"/>
        </w:r>
      </w:ins>
      <w:ins w:id="266" w:author="jiang" w:date="2012-09-20T12:16:00Z">
        <w:r w:rsidR="0028360C">
          <w:rPr>
            <w:i w:val="0"/>
          </w:rPr>
          <w:t xml:space="preserve">. </w:t>
        </w:r>
      </w:ins>
      <w:ins w:id="267" w:author="jiang" w:date="2012-09-06T15:20:00Z">
        <w:r w:rsidRPr="001019CF">
          <w:rPr>
            <w:i w:val="0"/>
            <w:rPrChange w:id="268" w:author="jiang" w:date="2012-09-06T15:20:00Z">
              <w:rPr/>
            </w:rPrChange>
          </w:rPr>
          <w:t>Flowchart of interpolation of time series</w:t>
        </w:r>
      </w:ins>
    </w:p>
    <w:p w14:paraId="7DDFFD12" w14:textId="76B46294" w:rsidR="00C40D30" w:rsidRPr="00362708" w:rsidDel="001019CF" w:rsidRDefault="00C40D30" w:rsidP="009563BF">
      <w:pPr>
        <w:pStyle w:val="Standard"/>
        <w:autoSpaceDE w:val="0"/>
        <w:jc w:val="center"/>
        <w:rPr>
          <w:del w:id="269" w:author="jiang" w:date="2012-09-06T15:20:00Z"/>
          <w:lang w:val="en-US"/>
        </w:rPr>
      </w:pPr>
      <w:del w:id="270" w:author="jiang" w:date="2012-09-06T15:20:00Z">
        <w:r w:rsidRPr="00362708" w:rsidDel="001019CF">
          <w:rPr>
            <w:lang w:val="en-US"/>
          </w:rPr>
          <w:delText>Figure 2.4 Flowchar</w:delText>
        </w:r>
        <w:r w:rsidR="000F1CE2" w:rsidDel="001019CF">
          <w:rPr>
            <w:lang w:val="en-US"/>
          </w:rPr>
          <w:delText>t</w:delText>
        </w:r>
        <w:r w:rsidRPr="00362708" w:rsidDel="001019CF">
          <w:rPr>
            <w:lang w:val="en-US"/>
          </w:rPr>
          <w:delText xml:space="preserve"> of interpolation of time series</w:delText>
        </w:r>
      </w:del>
    </w:p>
    <w:p w14:paraId="14FC8FC1" w14:textId="77777777" w:rsidR="004F068D" w:rsidRPr="00362708" w:rsidRDefault="004F068D">
      <w:pPr>
        <w:pStyle w:val="Standard"/>
        <w:autoSpaceDE w:val="0"/>
        <w:jc w:val="both"/>
        <w:rPr>
          <w:lang w:val="en-US"/>
        </w:rPr>
      </w:pPr>
    </w:p>
    <w:p w14:paraId="3823AE77" w14:textId="77777777" w:rsidR="00FB163C" w:rsidRPr="00362708" w:rsidRDefault="004E5A0A" w:rsidP="004E5A0A">
      <w:pPr>
        <w:pStyle w:val="Standard"/>
        <w:autoSpaceDE w:val="0"/>
        <w:ind w:firstLine="706"/>
        <w:jc w:val="both"/>
        <w:rPr>
          <w:lang w:val="en-US"/>
        </w:rPr>
      </w:pPr>
      <w:r w:rsidRPr="00362708">
        <w:rPr>
          <w:lang w:val="en-US"/>
        </w:rPr>
        <w:t xml:space="preserve">A </w:t>
      </w:r>
      <w:r w:rsidR="009563BF" w:rsidRPr="00362708">
        <w:rPr>
          <w:lang w:val="en-US"/>
        </w:rPr>
        <w:t>raw</w:t>
      </w:r>
      <w:r w:rsidR="00765A6F" w:rsidRPr="00362708">
        <w:rPr>
          <w:lang w:val="en-US"/>
        </w:rPr>
        <w:t>-</w:t>
      </w:r>
      <w:r w:rsidR="009563BF" w:rsidRPr="00362708">
        <w:rPr>
          <w:lang w:val="en-US"/>
        </w:rPr>
        <w:t xml:space="preserve">data </w:t>
      </w:r>
      <w:r w:rsidRPr="00362708">
        <w:rPr>
          <w:lang w:val="en-US"/>
        </w:rPr>
        <w:t xml:space="preserve">time series </w:t>
      </w:r>
      <w:r w:rsidR="009563BF" w:rsidRPr="00362708">
        <w:rPr>
          <w:lang w:val="en-US"/>
        </w:rPr>
        <w:t>for a pixel include</w:t>
      </w:r>
      <w:ins w:id="271" w:author="Will Fisher" w:date="2012-08-27T00:37:00Z">
        <w:r w:rsidR="00A72594">
          <w:rPr>
            <w:lang w:val="en-US"/>
          </w:rPr>
          <w:t>s</w:t>
        </w:r>
      </w:ins>
      <w:r w:rsidR="009563BF" w:rsidRPr="00362708">
        <w:rPr>
          <w:lang w:val="en-US"/>
        </w:rPr>
        <w:t xml:space="preserve"> 42 weekly composite data points, starting with the 5</w:t>
      </w:r>
      <w:r w:rsidR="009563BF" w:rsidRPr="00362708">
        <w:rPr>
          <w:sz w:val="22"/>
          <w:vertAlign w:val="superscript"/>
          <w:lang w:val="en-US"/>
        </w:rPr>
        <w:t>th</w:t>
      </w:r>
      <w:r w:rsidR="009563BF" w:rsidRPr="00362708">
        <w:rPr>
          <w:lang w:val="en-US"/>
        </w:rPr>
        <w:t xml:space="preserve"> week of the year, and ending with 46</w:t>
      </w:r>
      <w:r w:rsidR="009563BF" w:rsidRPr="00362708">
        <w:rPr>
          <w:vertAlign w:val="superscript"/>
          <w:lang w:val="en-US"/>
        </w:rPr>
        <w:t xml:space="preserve">th </w:t>
      </w:r>
      <w:r w:rsidRPr="00362708">
        <w:rPr>
          <w:lang w:val="en-US"/>
        </w:rPr>
        <w:t xml:space="preserve">week. The </w:t>
      </w:r>
      <w:r w:rsidR="00765A6F" w:rsidRPr="00362708">
        <w:rPr>
          <w:lang w:val="en-US"/>
        </w:rPr>
        <w:t xml:space="preserve">value </w:t>
      </w:r>
      <w:r w:rsidRPr="00362708">
        <w:rPr>
          <w:lang w:val="en-US"/>
        </w:rPr>
        <w:t>range of the raw</w:t>
      </w:r>
      <w:r w:rsidR="00765A6F" w:rsidRPr="00362708">
        <w:rPr>
          <w:lang w:val="en-US"/>
        </w:rPr>
        <w:t>-</w:t>
      </w:r>
      <w:r w:rsidR="00835AFA">
        <w:rPr>
          <w:lang w:val="en-US"/>
        </w:rPr>
        <w:t xml:space="preserve">data time series is [0, 200], where the valid data range is [100,200], fill value=80. </w:t>
      </w:r>
      <w:r w:rsidR="009563BF" w:rsidRPr="00362708">
        <w:rPr>
          <w:lang w:val="en-US"/>
        </w:rPr>
        <w:t>The raw data are classified into 6 types: good, cloud, bad, negative reflectance, snow, and fill.</w:t>
      </w:r>
      <w:r w:rsidR="00835AFA">
        <w:rPr>
          <w:lang w:val="en-US"/>
        </w:rPr>
        <w:t xml:space="preserve"> Figure 2.5 gives an example of a time series. As you can see, there are two fill-value points (80) in the time series, and some no valid points with values in the range (80,100).</w:t>
      </w:r>
      <w:r w:rsidR="00B33BB1">
        <w:rPr>
          <w:lang w:val="en-US"/>
        </w:rPr>
        <w:t xml:space="preserve"> Interpolation</w:t>
      </w:r>
      <w:r w:rsidR="00835AFA">
        <w:rPr>
          <w:lang w:val="en-US"/>
        </w:rPr>
        <w:t xml:space="preserve"> </w:t>
      </w:r>
      <w:r w:rsidR="00B33BB1">
        <w:rPr>
          <w:lang w:val="en-US"/>
        </w:rPr>
        <w:t>process will target these points.</w:t>
      </w:r>
    </w:p>
    <w:p w14:paraId="4BE8CC6B" w14:textId="77777777" w:rsidR="00FB163C" w:rsidRPr="00362708" w:rsidRDefault="00FB163C" w:rsidP="004E5A0A">
      <w:pPr>
        <w:pStyle w:val="Standard"/>
        <w:autoSpaceDE w:val="0"/>
        <w:ind w:firstLine="706"/>
        <w:jc w:val="both"/>
        <w:rPr>
          <w:lang w:val="en-US"/>
        </w:rPr>
      </w:pPr>
    </w:p>
    <w:p w14:paraId="3CF6FFC2" w14:textId="77777777" w:rsidR="00CC75C3" w:rsidRPr="00362708" w:rsidRDefault="00CC75C3" w:rsidP="004E5A0A">
      <w:pPr>
        <w:pStyle w:val="Standard"/>
        <w:autoSpaceDE w:val="0"/>
        <w:ind w:firstLine="706"/>
        <w:jc w:val="both"/>
        <w:rPr>
          <w:lang w:val="en-US"/>
        </w:rPr>
      </w:pPr>
    </w:p>
    <w:p w14:paraId="6ABE9BFA" w14:textId="77777777" w:rsidR="00CC75C3" w:rsidRPr="00362708" w:rsidRDefault="00CC75C3" w:rsidP="004E5A0A">
      <w:pPr>
        <w:pStyle w:val="Standard"/>
        <w:autoSpaceDE w:val="0"/>
        <w:ind w:firstLine="706"/>
        <w:jc w:val="both"/>
        <w:rPr>
          <w:lang w:val="en-US"/>
        </w:rPr>
      </w:pPr>
      <w:r w:rsidRPr="00362708">
        <w:rPr>
          <w:noProof/>
          <w:lang w:val="en-US" w:eastAsia="zh-CN" w:bidi="ar-SA"/>
        </w:rPr>
        <w:lastRenderedPageBreak/>
        <w:drawing>
          <wp:inline distT="0" distB="0" distL="0" distR="0" wp14:anchorId="202A8D37" wp14:editId="1B783579">
            <wp:extent cx="5020732" cy="3765550"/>
            <wp:effectExtent l="0" t="0" r="889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raw.tif"/>
                    <pic:cNvPicPr/>
                  </pic:nvPicPr>
                  <pic:blipFill>
                    <a:blip r:embed="rId10">
                      <a:extLst>
                        <a:ext uri="{28A0092B-C50C-407E-A947-70E740481C1C}">
                          <a14:useLocalDpi xmlns:a14="http://schemas.microsoft.com/office/drawing/2010/main" val="0"/>
                        </a:ext>
                      </a:extLst>
                    </a:blip>
                    <a:stretch>
                      <a:fillRect/>
                    </a:stretch>
                  </pic:blipFill>
                  <pic:spPr>
                    <a:xfrm>
                      <a:off x="0" y="0"/>
                      <a:ext cx="5023349" cy="3767513"/>
                    </a:xfrm>
                    <a:prstGeom prst="rect">
                      <a:avLst/>
                    </a:prstGeom>
                  </pic:spPr>
                </pic:pic>
              </a:graphicData>
            </a:graphic>
          </wp:inline>
        </w:drawing>
      </w:r>
    </w:p>
    <w:p w14:paraId="2D72B23E" w14:textId="77777777" w:rsidR="00CC75C3" w:rsidRPr="00362708" w:rsidRDefault="00CC75C3" w:rsidP="004E5A0A">
      <w:pPr>
        <w:pStyle w:val="Standard"/>
        <w:autoSpaceDE w:val="0"/>
        <w:ind w:firstLine="706"/>
        <w:jc w:val="both"/>
        <w:rPr>
          <w:lang w:val="en-US"/>
        </w:rPr>
      </w:pPr>
    </w:p>
    <w:p w14:paraId="242CC7FF" w14:textId="3851987B" w:rsidR="00CC75C3" w:rsidRPr="00F9278B" w:rsidRDefault="001019CF">
      <w:pPr>
        <w:pStyle w:val="Caption"/>
        <w:jc w:val="center"/>
        <w:rPr>
          <w:lang w:val="en-US"/>
        </w:rPr>
        <w:pPrChange w:id="272" w:author="jiang" w:date="2012-09-06T15:21:00Z">
          <w:pPr>
            <w:pStyle w:val="Standard"/>
            <w:autoSpaceDE w:val="0"/>
            <w:ind w:firstLine="706"/>
            <w:jc w:val="both"/>
          </w:pPr>
        </w:pPrChange>
      </w:pPr>
      <w:ins w:id="273" w:author="jiang" w:date="2012-09-06T15:20:00Z">
        <w:r w:rsidRPr="001019CF">
          <w:rPr>
            <w:i w:val="0"/>
            <w:rPrChange w:id="274" w:author="jiang" w:date="2012-09-06T15:21:00Z">
              <w:rPr/>
            </w:rPrChange>
          </w:rPr>
          <w:t xml:space="preserve">Figure </w:t>
        </w:r>
      </w:ins>
      <w:ins w:id="275" w:author="jiang" w:date="2012-09-06T15:21:00Z">
        <w:r w:rsidRPr="001019CF">
          <w:rPr>
            <w:i w:val="0"/>
            <w:rPrChange w:id="276" w:author="jiang" w:date="2012-09-06T15:21:00Z">
              <w:rPr/>
            </w:rPrChange>
          </w:rPr>
          <w:t>2.</w:t>
        </w:r>
      </w:ins>
      <w:ins w:id="277" w:author="jiang" w:date="2012-09-06T15:20:00Z">
        <w:r w:rsidRPr="001019CF">
          <w:rPr>
            <w:i w:val="0"/>
            <w:rPrChange w:id="278" w:author="jiang" w:date="2012-09-06T15:21:00Z">
              <w:rPr/>
            </w:rPrChange>
          </w:rPr>
          <w:fldChar w:fldCharType="begin"/>
        </w:r>
        <w:r w:rsidRPr="001019CF">
          <w:rPr>
            <w:i w:val="0"/>
            <w:rPrChange w:id="279" w:author="jiang" w:date="2012-09-06T15:21:00Z">
              <w:rPr/>
            </w:rPrChange>
          </w:rPr>
          <w:instrText xml:space="preserve"> SEQ Figure \* ARABIC </w:instrText>
        </w:r>
      </w:ins>
      <w:r w:rsidRPr="001019CF">
        <w:rPr>
          <w:i w:val="0"/>
          <w:rPrChange w:id="280" w:author="jiang" w:date="2012-09-06T15:21:00Z">
            <w:rPr/>
          </w:rPrChange>
        </w:rPr>
        <w:fldChar w:fldCharType="separate"/>
      </w:r>
      <w:ins w:id="281" w:author="jiang" w:date="2012-10-18T15:38:00Z">
        <w:r w:rsidR="00C9180C">
          <w:rPr>
            <w:i w:val="0"/>
            <w:noProof/>
          </w:rPr>
          <w:t>5</w:t>
        </w:r>
      </w:ins>
      <w:ins w:id="282" w:author="jiang" w:date="2012-09-06T15:20:00Z">
        <w:r w:rsidRPr="001019CF">
          <w:rPr>
            <w:i w:val="0"/>
            <w:rPrChange w:id="283" w:author="jiang" w:date="2012-09-06T15:21:00Z">
              <w:rPr/>
            </w:rPrChange>
          </w:rPr>
          <w:fldChar w:fldCharType="end"/>
        </w:r>
      </w:ins>
      <w:ins w:id="284" w:author="jiang" w:date="2012-09-20T12:16:00Z">
        <w:r w:rsidR="0028360C">
          <w:rPr>
            <w:i w:val="0"/>
          </w:rPr>
          <w:t xml:space="preserve">. </w:t>
        </w:r>
      </w:ins>
      <w:ins w:id="285" w:author="jiang" w:date="2012-09-06T15:20:00Z">
        <w:r w:rsidRPr="001019CF">
          <w:rPr>
            <w:i w:val="0"/>
            <w:rPrChange w:id="286" w:author="jiang" w:date="2012-09-06T15:21:00Z">
              <w:rPr/>
            </w:rPrChange>
          </w:rPr>
          <w:t>A raw-data time series</w:t>
        </w:r>
      </w:ins>
    </w:p>
    <w:p w14:paraId="65014273" w14:textId="77777777" w:rsidR="00CC75C3" w:rsidRPr="00362708" w:rsidDel="001019CF" w:rsidRDefault="00CC75C3" w:rsidP="004E5A0A">
      <w:pPr>
        <w:pStyle w:val="Standard"/>
        <w:autoSpaceDE w:val="0"/>
        <w:ind w:firstLine="706"/>
        <w:jc w:val="both"/>
        <w:rPr>
          <w:del w:id="287" w:author="jiang" w:date="2012-09-06T15:21:00Z"/>
          <w:lang w:val="en-US"/>
        </w:rPr>
      </w:pPr>
    </w:p>
    <w:p w14:paraId="7C5F142F" w14:textId="56A5DC57" w:rsidR="00FB163C" w:rsidRPr="00362708" w:rsidDel="001019CF" w:rsidRDefault="00FB163C">
      <w:pPr>
        <w:pStyle w:val="Standard"/>
        <w:autoSpaceDE w:val="0"/>
        <w:jc w:val="center"/>
        <w:rPr>
          <w:del w:id="288" w:author="jiang" w:date="2012-09-06T15:21:00Z"/>
          <w:lang w:val="en-US"/>
        </w:rPr>
      </w:pPr>
      <w:del w:id="289" w:author="jiang" w:date="2012-09-06T15:21:00Z">
        <w:r w:rsidRPr="00362708" w:rsidDel="001019CF">
          <w:rPr>
            <w:lang w:val="en-US"/>
          </w:rPr>
          <w:delText xml:space="preserve">Figure 2.5 </w:delText>
        </w:r>
        <w:r w:rsidR="00765A6F" w:rsidRPr="00362708" w:rsidDel="001019CF">
          <w:rPr>
            <w:lang w:val="en-US"/>
          </w:rPr>
          <w:delText xml:space="preserve">a </w:delText>
        </w:r>
        <w:r w:rsidR="00CC75C3" w:rsidRPr="00362708" w:rsidDel="001019CF">
          <w:rPr>
            <w:lang w:val="en-US"/>
          </w:rPr>
          <w:delText>raw</w:delText>
        </w:r>
        <w:r w:rsidR="00765A6F" w:rsidRPr="00362708" w:rsidDel="001019CF">
          <w:rPr>
            <w:lang w:val="en-US"/>
          </w:rPr>
          <w:delText>-</w:delText>
        </w:r>
        <w:r w:rsidR="00CC75C3" w:rsidRPr="00362708" w:rsidDel="001019CF">
          <w:rPr>
            <w:lang w:val="en-US"/>
          </w:rPr>
          <w:delText>data time series</w:delText>
        </w:r>
      </w:del>
    </w:p>
    <w:p w14:paraId="66964A2E" w14:textId="77777777" w:rsidR="00FB163C" w:rsidRPr="00362708" w:rsidRDefault="00FB163C">
      <w:pPr>
        <w:pStyle w:val="Standard"/>
        <w:autoSpaceDE w:val="0"/>
        <w:jc w:val="both"/>
        <w:rPr>
          <w:lang w:val="en-US"/>
        </w:rPr>
        <w:pPrChange w:id="290" w:author="jiang" w:date="2012-09-06T15:21:00Z">
          <w:pPr>
            <w:pStyle w:val="Standard"/>
            <w:autoSpaceDE w:val="0"/>
            <w:ind w:firstLine="706"/>
            <w:jc w:val="both"/>
          </w:pPr>
        </w:pPrChange>
      </w:pPr>
    </w:p>
    <w:p w14:paraId="2EA8B156" w14:textId="77777777" w:rsidR="00FB163C" w:rsidRPr="00362708" w:rsidRDefault="00FB163C" w:rsidP="004E5A0A">
      <w:pPr>
        <w:pStyle w:val="Standard"/>
        <w:autoSpaceDE w:val="0"/>
        <w:ind w:firstLine="706"/>
        <w:jc w:val="both"/>
        <w:rPr>
          <w:lang w:val="en-US"/>
        </w:rPr>
      </w:pPr>
    </w:p>
    <w:p w14:paraId="18A7F5EE" w14:textId="77777777" w:rsidR="009563BF" w:rsidRPr="00362708" w:rsidRDefault="004E5A0A" w:rsidP="004E5A0A">
      <w:pPr>
        <w:pStyle w:val="Standard"/>
        <w:autoSpaceDE w:val="0"/>
        <w:ind w:firstLine="706"/>
        <w:jc w:val="both"/>
        <w:rPr>
          <w:lang w:val="en-US"/>
        </w:rPr>
      </w:pPr>
      <w:r w:rsidRPr="00362708">
        <w:rPr>
          <w:lang w:val="en-US"/>
        </w:rPr>
        <w:t xml:space="preserve"> </w:t>
      </w:r>
      <w:r w:rsidR="00B33BB1">
        <w:rPr>
          <w:lang w:val="en-US"/>
        </w:rPr>
        <w:t xml:space="preserve">First </w:t>
      </w:r>
      <w:del w:id="291" w:author="Will Fisher" w:date="2012-08-27T00:37:00Z">
        <w:r w:rsidR="00B33BB1" w:rsidDel="00A72594">
          <w:rPr>
            <w:lang w:val="en-US"/>
          </w:rPr>
          <w:delText xml:space="preserve">of all, </w:delText>
        </w:r>
      </w:del>
      <w:r w:rsidR="00B33BB1">
        <w:rPr>
          <w:lang w:val="en-US"/>
        </w:rPr>
        <w:t xml:space="preserve">a time series is checked to determine if it is reasonable for the purpose of NDVI metrics calculation. </w:t>
      </w:r>
      <w:r w:rsidR="00485843">
        <w:rPr>
          <w:lang w:val="en-US"/>
        </w:rPr>
        <w:t>Two conditions are applied to determine the reasonability. a)</w:t>
      </w:r>
      <w:del w:id="292" w:author="Will Fisher" w:date="2012-08-27T00:38:00Z">
        <w:r w:rsidR="00485843" w:rsidDel="00A72594">
          <w:rPr>
            <w:lang w:val="en-US"/>
          </w:rPr>
          <w:delText>,</w:delText>
        </w:r>
      </w:del>
      <w:r w:rsidRPr="00362708">
        <w:rPr>
          <w:lang w:val="en-US"/>
        </w:rPr>
        <w:t xml:space="preserve"> </w:t>
      </w:r>
      <w:proofErr w:type="gramStart"/>
      <w:r w:rsidR="00485843">
        <w:rPr>
          <w:lang w:val="en-US"/>
        </w:rPr>
        <w:t>the</w:t>
      </w:r>
      <w:proofErr w:type="gramEnd"/>
      <w:r w:rsidR="00485843">
        <w:rPr>
          <w:lang w:val="en-US"/>
        </w:rPr>
        <w:t xml:space="preserve"> </w:t>
      </w:r>
      <w:r w:rsidR="00F42EE4">
        <w:rPr>
          <w:lang w:val="en-US"/>
        </w:rPr>
        <w:t xml:space="preserve">time series has more than </w:t>
      </w:r>
      <w:r w:rsidR="00485843">
        <w:rPr>
          <w:lang w:val="en-US"/>
        </w:rPr>
        <w:t>5 valid points, or b)</w:t>
      </w:r>
      <w:del w:id="293" w:author="Will Fisher" w:date="2012-08-27T00:38:00Z">
        <w:r w:rsidR="00485843" w:rsidDel="00A72594">
          <w:rPr>
            <w:lang w:val="en-US"/>
          </w:rPr>
          <w:delText>,</w:delText>
        </w:r>
      </w:del>
      <w:r w:rsidRPr="00362708">
        <w:rPr>
          <w:lang w:val="en-US"/>
        </w:rPr>
        <w:t xml:space="preserve"> the maximum value of </w:t>
      </w:r>
      <w:r w:rsidR="00765A6F" w:rsidRPr="00362708">
        <w:rPr>
          <w:lang w:val="en-US"/>
        </w:rPr>
        <w:t xml:space="preserve">the time series </w:t>
      </w:r>
      <w:r w:rsidR="00F42EE4">
        <w:rPr>
          <w:lang w:val="en-US"/>
        </w:rPr>
        <w:t>must be greater</w:t>
      </w:r>
      <w:r w:rsidRPr="00362708">
        <w:rPr>
          <w:lang w:val="en-US"/>
        </w:rPr>
        <w:t xml:space="preserve"> </w:t>
      </w:r>
      <w:r w:rsidR="00F42EE4">
        <w:rPr>
          <w:lang w:val="en-US"/>
        </w:rPr>
        <w:t>than 25% of the valid raw data range of [100,200]. That is to say, the maximum value must be greater than 125.</w:t>
      </w:r>
      <w:r w:rsidR="00B33BB1">
        <w:rPr>
          <w:lang w:val="en-US"/>
        </w:rPr>
        <w:t xml:space="preserve"> </w:t>
      </w:r>
      <w:r w:rsidR="00F42EE4">
        <w:rPr>
          <w:lang w:val="en-US"/>
        </w:rPr>
        <w:t>If the tim</w:t>
      </w:r>
      <w:r w:rsidR="00014F94">
        <w:rPr>
          <w:lang w:val="en-US"/>
        </w:rPr>
        <w:t xml:space="preserve">e series does not </w:t>
      </w:r>
      <w:r w:rsidR="00F42EE4">
        <w:rPr>
          <w:lang w:val="en-US"/>
        </w:rPr>
        <w:t>meet</w:t>
      </w:r>
      <w:r w:rsidR="00014F94">
        <w:rPr>
          <w:lang w:val="en-US"/>
        </w:rPr>
        <w:t xml:space="preserve"> either of the conditions, the program</w:t>
      </w:r>
      <w:r w:rsidR="00F42EE4">
        <w:rPr>
          <w:lang w:val="en-US"/>
        </w:rPr>
        <w:t xml:space="preserve"> </w:t>
      </w:r>
      <w:r w:rsidR="00014F94">
        <w:rPr>
          <w:lang w:val="en-US"/>
        </w:rPr>
        <w:t xml:space="preserve">stops. Otherwise, the program </w:t>
      </w:r>
      <w:r w:rsidR="00DA6421" w:rsidRPr="00362708">
        <w:rPr>
          <w:lang w:val="en-US"/>
        </w:rPr>
        <w:t>continue</w:t>
      </w:r>
      <w:r w:rsidR="00014F94">
        <w:rPr>
          <w:lang w:val="en-US"/>
        </w:rPr>
        <w:t>s</w:t>
      </w:r>
      <w:r w:rsidR="00DA6421" w:rsidRPr="00362708">
        <w:rPr>
          <w:lang w:val="en-US"/>
        </w:rPr>
        <w:t xml:space="preserve"> to process the time series.</w:t>
      </w:r>
      <w:r w:rsidR="00014F94">
        <w:rPr>
          <w:lang w:val="en-US"/>
        </w:rPr>
        <w:t xml:space="preserve"> </w:t>
      </w:r>
      <w:r w:rsidR="009563BF" w:rsidRPr="00362708">
        <w:rPr>
          <w:lang w:val="en-US"/>
        </w:rPr>
        <w:t xml:space="preserve">Only good and snow data points are kept, other points are </w:t>
      </w:r>
      <w:r w:rsidRPr="00362708">
        <w:rPr>
          <w:lang w:val="en-US"/>
        </w:rPr>
        <w:t xml:space="preserve">either </w:t>
      </w:r>
      <w:r w:rsidR="009563BF" w:rsidRPr="00362708">
        <w:rPr>
          <w:lang w:val="en-US"/>
        </w:rPr>
        <w:t>interpolated linearly</w:t>
      </w:r>
      <w:r w:rsidRPr="00362708">
        <w:rPr>
          <w:lang w:val="en-US"/>
        </w:rPr>
        <w:t xml:space="preserve"> or replaced randomly with 100 or 101.</w:t>
      </w:r>
      <w:r w:rsidR="009563BF" w:rsidRPr="00362708">
        <w:rPr>
          <w:lang w:val="en-US"/>
        </w:rPr>
        <w:t xml:space="preserve"> Negative NDVI </w:t>
      </w:r>
      <w:r w:rsidR="00765A6F" w:rsidRPr="00362708">
        <w:rPr>
          <w:lang w:val="en-US"/>
        </w:rPr>
        <w:t xml:space="preserve">value </w:t>
      </w:r>
      <w:r w:rsidR="003F4C77" w:rsidRPr="00362708">
        <w:rPr>
          <w:lang w:val="en-US"/>
        </w:rPr>
        <w:t>or band points</w:t>
      </w:r>
      <w:r w:rsidRPr="00362708">
        <w:rPr>
          <w:lang w:val="en-US"/>
        </w:rPr>
        <w:t xml:space="preserve"> </w:t>
      </w:r>
      <w:r w:rsidR="009563BF" w:rsidRPr="00362708">
        <w:rPr>
          <w:lang w:val="en-US"/>
        </w:rPr>
        <w:t xml:space="preserve">are randomly assigned a </w:t>
      </w:r>
      <w:r w:rsidR="00DA6421" w:rsidRPr="00362708">
        <w:rPr>
          <w:lang w:val="en-US"/>
        </w:rPr>
        <w:t xml:space="preserve">100 or </w:t>
      </w:r>
      <w:r w:rsidR="009563BF" w:rsidRPr="00362708">
        <w:rPr>
          <w:lang w:val="en-US"/>
        </w:rPr>
        <w:t>1</w:t>
      </w:r>
      <w:r w:rsidR="00DA6421" w:rsidRPr="00362708">
        <w:rPr>
          <w:lang w:val="en-US"/>
        </w:rPr>
        <w:t>01</w:t>
      </w:r>
      <w:r w:rsidR="009563BF" w:rsidRPr="00362708">
        <w:rPr>
          <w:lang w:val="en-US"/>
        </w:rPr>
        <w:t xml:space="preserve"> value to avoid false crossovers for start of sea</w:t>
      </w:r>
      <w:r w:rsidR="00DA6421" w:rsidRPr="00362708">
        <w:rPr>
          <w:lang w:val="en-US"/>
        </w:rPr>
        <w:t>son and end of season detection.</w:t>
      </w:r>
      <w:r w:rsidR="009563BF" w:rsidRPr="00362708">
        <w:rPr>
          <w:lang w:val="en-US"/>
        </w:rPr>
        <w:t xml:space="preserve"> </w:t>
      </w:r>
      <w:r w:rsidR="00DA6421" w:rsidRPr="00362708">
        <w:rPr>
          <w:lang w:val="en-US"/>
        </w:rPr>
        <w:t xml:space="preserve">Linear interpolation is applied to the segment from the first to last points with greater than or equal to 20% of </w:t>
      </w:r>
      <w:r w:rsidR="00991102">
        <w:rPr>
          <w:lang w:val="en-US"/>
        </w:rPr>
        <w:t xml:space="preserve">the </w:t>
      </w:r>
      <w:r w:rsidR="00DA6421" w:rsidRPr="00362708">
        <w:rPr>
          <w:lang w:val="en-US"/>
        </w:rPr>
        <w:t>maximum value</w:t>
      </w:r>
      <w:r w:rsidR="00991102">
        <w:rPr>
          <w:lang w:val="en-US"/>
        </w:rPr>
        <w:t xml:space="preserve"> of the time series</w:t>
      </w:r>
      <w:r w:rsidR="00DA6421" w:rsidRPr="00362708">
        <w:rPr>
          <w:lang w:val="en-US"/>
        </w:rPr>
        <w:t xml:space="preserve">. </w:t>
      </w:r>
      <w:r w:rsidR="00991102">
        <w:rPr>
          <w:lang w:val="en-US"/>
        </w:rPr>
        <w:t>Check</w:t>
      </w:r>
      <w:r w:rsidR="00DA6421" w:rsidRPr="00362708">
        <w:rPr>
          <w:lang w:val="en-US"/>
        </w:rPr>
        <w:t xml:space="preserve"> </w:t>
      </w:r>
      <w:r w:rsidR="00991102">
        <w:rPr>
          <w:lang w:val="en-US"/>
        </w:rPr>
        <w:t xml:space="preserve">if the time series includes </w:t>
      </w:r>
      <w:r w:rsidR="00DA6421" w:rsidRPr="00362708">
        <w:rPr>
          <w:lang w:val="en-US"/>
        </w:rPr>
        <w:t xml:space="preserve">one or two </w:t>
      </w:r>
      <w:r w:rsidR="00991102">
        <w:rPr>
          <w:lang w:val="en-US"/>
        </w:rPr>
        <w:t xml:space="preserve">consecutive </w:t>
      </w:r>
      <w:r w:rsidR="00DA6421" w:rsidRPr="00362708">
        <w:rPr>
          <w:lang w:val="en-US"/>
        </w:rPr>
        <w:t>odd points which are extremel</w:t>
      </w:r>
      <w:r w:rsidR="00702434" w:rsidRPr="00362708">
        <w:rPr>
          <w:lang w:val="en-US"/>
        </w:rPr>
        <w:t>y smaller than their adjec</w:t>
      </w:r>
      <w:r w:rsidR="00DA6421" w:rsidRPr="00362708">
        <w:rPr>
          <w:lang w:val="en-US"/>
        </w:rPr>
        <w:t>tive points</w:t>
      </w:r>
      <w:r w:rsidR="00702434" w:rsidRPr="00362708">
        <w:rPr>
          <w:lang w:val="en-US"/>
        </w:rPr>
        <w:t xml:space="preserve">, and </w:t>
      </w:r>
      <w:r w:rsidR="003F4C77" w:rsidRPr="00362708">
        <w:rPr>
          <w:lang w:val="en-US"/>
        </w:rPr>
        <w:t>re</w:t>
      </w:r>
      <w:r w:rsidR="00702434" w:rsidRPr="00362708">
        <w:rPr>
          <w:lang w:val="en-US"/>
        </w:rPr>
        <w:t xml:space="preserve">place these odd points with </w:t>
      </w:r>
      <w:r w:rsidR="003F4C77" w:rsidRPr="00362708">
        <w:rPr>
          <w:lang w:val="en-US"/>
        </w:rPr>
        <w:t xml:space="preserve">values determined by </w:t>
      </w:r>
      <w:r w:rsidR="00702434" w:rsidRPr="00362708">
        <w:rPr>
          <w:lang w:val="en-US"/>
        </w:rPr>
        <w:t>linear interpolation method.</w:t>
      </w:r>
    </w:p>
    <w:p w14:paraId="7E925C16" w14:textId="77777777" w:rsidR="00CC75C3" w:rsidRPr="00362708" w:rsidRDefault="00CC75C3" w:rsidP="004E5A0A">
      <w:pPr>
        <w:pStyle w:val="Standard"/>
        <w:autoSpaceDE w:val="0"/>
        <w:ind w:firstLine="706"/>
        <w:jc w:val="both"/>
        <w:rPr>
          <w:lang w:val="en-US"/>
        </w:rPr>
      </w:pPr>
    </w:p>
    <w:p w14:paraId="4FE3B3C6" w14:textId="77777777" w:rsidR="00CC75C3" w:rsidRPr="00362708" w:rsidRDefault="00CC75C3" w:rsidP="004E5A0A">
      <w:pPr>
        <w:pStyle w:val="Standard"/>
        <w:autoSpaceDE w:val="0"/>
        <w:ind w:firstLine="706"/>
        <w:jc w:val="both"/>
        <w:rPr>
          <w:lang w:val="en-US"/>
        </w:rPr>
      </w:pPr>
      <w:r w:rsidRPr="00362708">
        <w:rPr>
          <w:noProof/>
          <w:lang w:val="en-US" w:eastAsia="zh-CN" w:bidi="ar-SA"/>
        </w:rPr>
        <w:lastRenderedPageBreak/>
        <w:drawing>
          <wp:inline distT="0" distB="0" distL="0" distR="0" wp14:anchorId="6DA8292A" wp14:editId="674011AA">
            <wp:extent cx="49530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interpol.tif"/>
                    <pic:cNvPicPr/>
                  </pic:nvPicPr>
                  <pic:blipFill>
                    <a:blip r:embed="rId11">
                      <a:extLst>
                        <a:ext uri="{28A0092B-C50C-407E-A947-70E740481C1C}">
                          <a14:useLocalDpi xmlns:a14="http://schemas.microsoft.com/office/drawing/2010/main" val="0"/>
                        </a:ext>
                      </a:extLst>
                    </a:blip>
                    <a:stretch>
                      <a:fillRect/>
                    </a:stretch>
                  </pic:blipFill>
                  <pic:spPr>
                    <a:xfrm>
                      <a:off x="0" y="0"/>
                      <a:ext cx="4955581" cy="3716686"/>
                    </a:xfrm>
                    <a:prstGeom prst="rect">
                      <a:avLst/>
                    </a:prstGeom>
                  </pic:spPr>
                </pic:pic>
              </a:graphicData>
            </a:graphic>
          </wp:inline>
        </w:drawing>
      </w:r>
    </w:p>
    <w:p w14:paraId="6D748F77" w14:textId="77777777" w:rsidR="00CC75C3" w:rsidRPr="00362708" w:rsidRDefault="00CC75C3" w:rsidP="00CC75C3">
      <w:pPr>
        <w:pStyle w:val="Standard"/>
        <w:autoSpaceDE w:val="0"/>
        <w:jc w:val="both"/>
        <w:rPr>
          <w:lang w:val="en-US"/>
        </w:rPr>
      </w:pPr>
    </w:p>
    <w:p w14:paraId="2BB0AE96" w14:textId="143E6266" w:rsidR="00CC75C3" w:rsidRPr="00F9278B" w:rsidRDefault="001019CF">
      <w:pPr>
        <w:pStyle w:val="Caption"/>
        <w:jc w:val="center"/>
        <w:rPr>
          <w:lang w:val="en-US"/>
        </w:rPr>
        <w:pPrChange w:id="294" w:author="jiang" w:date="2012-09-06T15:21:00Z">
          <w:pPr>
            <w:pStyle w:val="Standard"/>
            <w:autoSpaceDE w:val="0"/>
            <w:ind w:firstLine="706"/>
            <w:jc w:val="both"/>
          </w:pPr>
        </w:pPrChange>
      </w:pPr>
      <w:ins w:id="295" w:author="jiang" w:date="2012-09-06T15:21:00Z">
        <w:r w:rsidRPr="001019CF">
          <w:rPr>
            <w:i w:val="0"/>
            <w:rPrChange w:id="296" w:author="jiang" w:date="2012-09-06T15:21:00Z">
              <w:rPr/>
            </w:rPrChange>
          </w:rPr>
          <w:t>Figure 2.</w:t>
        </w:r>
        <w:r w:rsidRPr="001019CF">
          <w:rPr>
            <w:i w:val="0"/>
            <w:rPrChange w:id="297" w:author="jiang" w:date="2012-09-06T15:21:00Z">
              <w:rPr/>
            </w:rPrChange>
          </w:rPr>
          <w:fldChar w:fldCharType="begin"/>
        </w:r>
        <w:r w:rsidRPr="001019CF">
          <w:rPr>
            <w:i w:val="0"/>
            <w:rPrChange w:id="298" w:author="jiang" w:date="2012-09-06T15:21:00Z">
              <w:rPr/>
            </w:rPrChange>
          </w:rPr>
          <w:instrText xml:space="preserve"> SEQ Figure \* ARABIC </w:instrText>
        </w:r>
      </w:ins>
      <w:r w:rsidRPr="001019CF">
        <w:rPr>
          <w:i w:val="0"/>
          <w:rPrChange w:id="299" w:author="jiang" w:date="2012-09-06T15:21:00Z">
            <w:rPr/>
          </w:rPrChange>
        </w:rPr>
        <w:fldChar w:fldCharType="separate"/>
      </w:r>
      <w:ins w:id="300" w:author="jiang" w:date="2012-10-18T15:38:00Z">
        <w:r w:rsidR="00C9180C">
          <w:rPr>
            <w:i w:val="0"/>
            <w:noProof/>
          </w:rPr>
          <w:t>6</w:t>
        </w:r>
      </w:ins>
      <w:ins w:id="301" w:author="jiang" w:date="2012-09-06T15:21:00Z">
        <w:r w:rsidRPr="001019CF">
          <w:rPr>
            <w:i w:val="0"/>
            <w:rPrChange w:id="302" w:author="jiang" w:date="2012-09-06T15:21:00Z">
              <w:rPr/>
            </w:rPrChange>
          </w:rPr>
          <w:fldChar w:fldCharType="end"/>
        </w:r>
      </w:ins>
      <w:ins w:id="303" w:author="jiang" w:date="2012-09-20T12:16:00Z">
        <w:r w:rsidR="0028360C">
          <w:rPr>
            <w:i w:val="0"/>
          </w:rPr>
          <w:t>.</w:t>
        </w:r>
      </w:ins>
      <w:ins w:id="304" w:author="jiang" w:date="2012-09-06T15:21:00Z">
        <w:r w:rsidRPr="001019CF">
          <w:rPr>
            <w:i w:val="0"/>
            <w:rPrChange w:id="305" w:author="jiang" w:date="2012-09-06T15:21:00Z">
              <w:rPr/>
            </w:rPrChange>
          </w:rPr>
          <w:t xml:space="preserve"> Interpolated-data time series</w:t>
        </w:r>
      </w:ins>
    </w:p>
    <w:p w14:paraId="342668C4" w14:textId="137700CF" w:rsidR="00CC75C3" w:rsidRPr="00362708" w:rsidDel="001019CF" w:rsidRDefault="00CC75C3" w:rsidP="00CC75C3">
      <w:pPr>
        <w:pStyle w:val="Standard"/>
        <w:autoSpaceDE w:val="0"/>
        <w:ind w:firstLine="706"/>
        <w:jc w:val="center"/>
        <w:rPr>
          <w:del w:id="306" w:author="jiang" w:date="2012-09-06T15:21:00Z"/>
          <w:lang w:val="en-US"/>
        </w:rPr>
      </w:pPr>
      <w:del w:id="307" w:author="jiang" w:date="2012-09-06T15:21:00Z">
        <w:r w:rsidRPr="00362708" w:rsidDel="001019CF">
          <w:rPr>
            <w:lang w:val="en-US"/>
          </w:rPr>
          <w:delText>Figure 2.6 interpolated</w:delText>
        </w:r>
        <w:r w:rsidR="003F4C77" w:rsidRPr="00362708" w:rsidDel="001019CF">
          <w:rPr>
            <w:lang w:val="en-US"/>
          </w:rPr>
          <w:delText>-</w:delText>
        </w:r>
        <w:r w:rsidRPr="00362708" w:rsidDel="001019CF">
          <w:rPr>
            <w:lang w:val="en-US"/>
          </w:rPr>
          <w:delText>data time ser</w:delText>
        </w:r>
        <w:r w:rsidR="003F4C77" w:rsidRPr="00362708" w:rsidDel="001019CF">
          <w:rPr>
            <w:lang w:val="en-US"/>
          </w:rPr>
          <w:delText xml:space="preserve">ies </w:delText>
        </w:r>
      </w:del>
    </w:p>
    <w:p w14:paraId="408DEA7D" w14:textId="77777777" w:rsidR="004F068D" w:rsidRPr="00362708" w:rsidDel="001019CF" w:rsidRDefault="004F068D">
      <w:pPr>
        <w:pStyle w:val="Standard"/>
        <w:autoSpaceDE w:val="0"/>
        <w:jc w:val="both"/>
        <w:rPr>
          <w:del w:id="308" w:author="jiang" w:date="2012-09-06T15:21:00Z"/>
          <w:lang w:val="en-US"/>
        </w:rPr>
      </w:pPr>
    </w:p>
    <w:p w14:paraId="1F699B99" w14:textId="77777777" w:rsidR="004F068D" w:rsidRPr="00362708" w:rsidDel="001019CF" w:rsidRDefault="004F068D">
      <w:pPr>
        <w:pStyle w:val="Standard"/>
        <w:autoSpaceDE w:val="0"/>
        <w:jc w:val="both"/>
        <w:rPr>
          <w:del w:id="309" w:author="jiang" w:date="2012-09-06T15:22:00Z"/>
          <w:lang w:val="en-US"/>
        </w:rPr>
      </w:pPr>
    </w:p>
    <w:p w14:paraId="3182FC6C" w14:textId="77777777" w:rsidR="004F068D" w:rsidRPr="00362708" w:rsidRDefault="004F068D">
      <w:pPr>
        <w:pStyle w:val="Standard"/>
        <w:autoSpaceDE w:val="0"/>
        <w:jc w:val="both"/>
        <w:rPr>
          <w:lang w:val="en-US"/>
        </w:rPr>
      </w:pPr>
    </w:p>
    <w:p w14:paraId="091A8BC9" w14:textId="77777777" w:rsidR="004F068D" w:rsidRPr="00362708" w:rsidRDefault="004F068D">
      <w:pPr>
        <w:pStyle w:val="Standard"/>
        <w:autoSpaceDE w:val="0"/>
        <w:jc w:val="both"/>
        <w:rPr>
          <w:lang w:val="en-US"/>
        </w:rPr>
      </w:pPr>
    </w:p>
    <w:p w14:paraId="5A715B9C" w14:textId="77777777" w:rsidR="004F068D" w:rsidRPr="00362708" w:rsidRDefault="00991102" w:rsidP="00834F23">
      <w:pPr>
        <w:pStyle w:val="Standard"/>
        <w:numPr>
          <w:ilvl w:val="0"/>
          <w:numId w:val="4"/>
        </w:numPr>
        <w:autoSpaceDE w:val="0"/>
        <w:jc w:val="both"/>
        <w:rPr>
          <w:lang w:val="en-US"/>
        </w:rPr>
      </w:pPr>
      <w:r>
        <w:rPr>
          <w:lang w:val="en-US"/>
        </w:rPr>
        <w:t xml:space="preserve"> S</w:t>
      </w:r>
      <w:r w:rsidR="00FB163C" w:rsidRPr="00362708">
        <w:rPr>
          <w:lang w:val="en-US"/>
        </w:rPr>
        <w:t>mooth</w:t>
      </w:r>
      <w:r w:rsidR="00270E77" w:rsidRPr="00362708">
        <w:rPr>
          <w:lang w:val="en-US"/>
        </w:rPr>
        <w:t>ing</w:t>
      </w:r>
      <w:r w:rsidR="00FB163C" w:rsidRPr="00362708">
        <w:rPr>
          <w:lang w:val="en-US"/>
        </w:rPr>
        <w:t xml:space="preserve"> the interpolated data time series</w:t>
      </w:r>
    </w:p>
    <w:p w14:paraId="49D45559" w14:textId="77777777" w:rsidR="003F4C77" w:rsidRPr="00362708" w:rsidRDefault="003F4C77">
      <w:pPr>
        <w:pStyle w:val="Standard"/>
        <w:autoSpaceDE w:val="0"/>
        <w:jc w:val="both"/>
        <w:rPr>
          <w:lang w:val="en-US"/>
        </w:rPr>
      </w:pPr>
    </w:p>
    <w:p w14:paraId="71DB23D3" w14:textId="77777777" w:rsidR="00FB163C" w:rsidRPr="00362708" w:rsidRDefault="00FB163C" w:rsidP="00FB163C">
      <w:pPr>
        <w:pStyle w:val="Standard"/>
        <w:autoSpaceDE w:val="0"/>
        <w:jc w:val="both"/>
        <w:rPr>
          <w:lang w:val="en-US"/>
        </w:rPr>
      </w:pPr>
      <w:r w:rsidRPr="00362708">
        <w:rPr>
          <w:lang w:val="en-US"/>
        </w:rPr>
        <w:tab/>
        <w:t xml:space="preserve">A weighted-least-square smooth algorithm is </w:t>
      </w:r>
      <w:r w:rsidR="00991102">
        <w:rPr>
          <w:lang w:val="en-US"/>
        </w:rPr>
        <w:t>applied to the interpolated time series</w:t>
      </w:r>
      <w:r w:rsidRPr="00362708">
        <w:rPr>
          <w:lang w:val="en-US"/>
        </w:rPr>
        <w:t xml:space="preserve">. The algorithm is developed based on </w:t>
      </w:r>
      <w:commentRangeStart w:id="310"/>
      <w:r w:rsidRPr="00362708">
        <w:rPr>
          <w:lang w:val="en-US"/>
        </w:rPr>
        <w:t xml:space="preserve">Daniel L. </w:t>
      </w:r>
      <w:proofErr w:type="spellStart"/>
      <w:r w:rsidRPr="00362708">
        <w:rPr>
          <w:lang w:val="en-US"/>
        </w:rPr>
        <w:t>Swets</w:t>
      </w:r>
      <w:proofErr w:type="spellEnd"/>
      <w:r w:rsidRPr="00362708">
        <w:rPr>
          <w:lang w:val="en-US"/>
        </w:rPr>
        <w:t xml:space="preserve"> (2001)</w:t>
      </w:r>
      <w:commentRangeEnd w:id="310"/>
      <w:r w:rsidR="00540604">
        <w:rPr>
          <w:rStyle w:val="CommentReference"/>
          <w:lang w:val="en-US"/>
        </w:rPr>
        <w:commentReference w:id="310"/>
      </w:r>
      <w:r w:rsidRPr="00362708">
        <w:rPr>
          <w:lang w:val="en-US"/>
        </w:rPr>
        <w:t xml:space="preserve">. </w:t>
      </w:r>
      <w:del w:id="311" w:author="William Fisher" w:date="2012-08-26T23:56:00Z">
        <w:r w:rsidR="00991102" w:rsidDel="00540604">
          <w:rPr>
            <w:lang w:val="en-US"/>
          </w:rPr>
          <w:delText>It smooths the time series.</w:delText>
        </w:r>
        <w:r w:rsidR="003F4C77" w:rsidRPr="00362708" w:rsidDel="00540604">
          <w:rPr>
            <w:lang w:val="en-US"/>
          </w:rPr>
          <w:delText xml:space="preserve"> </w:delText>
        </w:r>
      </w:del>
      <w:r w:rsidR="00991102">
        <w:rPr>
          <w:lang w:val="en-US"/>
        </w:rPr>
        <w:t>Figure 2.7 shows the smoothed time series</w:t>
      </w:r>
      <w:del w:id="312" w:author="William Fisher" w:date="2012-08-26T23:58:00Z">
        <w:r w:rsidR="00991102" w:rsidDel="00540604">
          <w:rPr>
            <w:lang w:val="en-US"/>
          </w:rPr>
          <w:delText xml:space="preserve">. </w:delText>
        </w:r>
        <w:r w:rsidR="003F4C77" w:rsidRPr="00362708" w:rsidDel="00540604">
          <w:rPr>
            <w:lang w:val="en-US"/>
          </w:rPr>
          <w:delText>For example</w:delText>
        </w:r>
      </w:del>
      <w:r w:rsidR="003F4C77" w:rsidRPr="00362708">
        <w:rPr>
          <w:lang w:val="en-US"/>
        </w:rPr>
        <w:t xml:space="preserve">, </w:t>
      </w:r>
      <w:r w:rsidR="00991102">
        <w:rPr>
          <w:lang w:val="en-US"/>
        </w:rPr>
        <w:t xml:space="preserve">the </w:t>
      </w:r>
      <w:r w:rsidR="003F4C77" w:rsidRPr="00362708">
        <w:rPr>
          <w:lang w:val="en-US"/>
        </w:rPr>
        <w:t>31</w:t>
      </w:r>
      <w:r w:rsidR="003F4C77" w:rsidRPr="00362708">
        <w:rPr>
          <w:vertAlign w:val="superscript"/>
          <w:lang w:val="en-US"/>
        </w:rPr>
        <w:t xml:space="preserve">th </w:t>
      </w:r>
      <w:r w:rsidR="00991102">
        <w:rPr>
          <w:lang w:val="en-US"/>
        </w:rPr>
        <w:t>point of the line is increased</w:t>
      </w:r>
      <w:del w:id="313" w:author="William Fisher" w:date="2012-08-26T23:59:00Z">
        <w:r w:rsidR="00991102" w:rsidDel="00540604">
          <w:rPr>
            <w:lang w:val="en-US"/>
          </w:rPr>
          <w:delText xml:space="preserve"> much</w:delText>
        </w:r>
      </w:del>
      <w:r w:rsidR="003F4C77" w:rsidRPr="00362708">
        <w:rPr>
          <w:lang w:val="en-US"/>
        </w:rPr>
        <w:t>.</w:t>
      </w:r>
    </w:p>
    <w:p w14:paraId="7EFA5673" w14:textId="77777777" w:rsidR="00FB163C" w:rsidRPr="00362708" w:rsidRDefault="00FB163C">
      <w:pPr>
        <w:pStyle w:val="Standard"/>
        <w:autoSpaceDE w:val="0"/>
        <w:jc w:val="both"/>
        <w:rPr>
          <w:lang w:val="en-US"/>
        </w:rPr>
      </w:pPr>
      <w:r w:rsidRPr="00362708">
        <w:rPr>
          <w:lang w:val="en-US"/>
        </w:rPr>
        <w:t xml:space="preserve"> </w:t>
      </w:r>
    </w:p>
    <w:p w14:paraId="64D38345" w14:textId="77777777" w:rsidR="00F439A3" w:rsidRPr="00362708" w:rsidRDefault="00F439A3">
      <w:pPr>
        <w:pStyle w:val="Standard"/>
        <w:autoSpaceDE w:val="0"/>
        <w:jc w:val="both"/>
        <w:rPr>
          <w:lang w:val="en-US"/>
        </w:rPr>
      </w:pPr>
    </w:p>
    <w:p w14:paraId="215FD3E5" w14:textId="77777777" w:rsidR="00F439A3" w:rsidRPr="00362708" w:rsidRDefault="00F439A3">
      <w:pPr>
        <w:pStyle w:val="Standard"/>
        <w:autoSpaceDE w:val="0"/>
        <w:jc w:val="both"/>
        <w:rPr>
          <w:lang w:val="en-US"/>
        </w:rPr>
      </w:pPr>
    </w:p>
    <w:p w14:paraId="7450CC42" w14:textId="77777777" w:rsidR="00F439A3" w:rsidRPr="00362708" w:rsidRDefault="00F439A3">
      <w:pPr>
        <w:pStyle w:val="Standard"/>
        <w:autoSpaceDE w:val="0"/>
        <w:jc w:val="both"/>
        <w:rPr>
          <w:lang w:val="en-US"/>
        </w:rPr>
      </w:pPr>
    </w:p>
    <w:p w14:paraId="5AB8F889" w14:textId="77777777" w:rsidR="00F439A3" w:rsidRPr="00362708" w:rsidRDefault="00F439A3">
      <w:pPr>
        <w:pStyle w:val="Standard"/>
        <w:autoSpaceDE w:val="0"/>
        <w:jc w:val="both"/>
        <w:rPr>
          <w:lang w:val="en-US"/>
        </w:rPr>
      </w:pPr>
    </w:p>
    <w:p w14:paraId="052383A7" w14:textId="77777777" w:rsidR="00F439A3" w:rsidRPr="00362708" w:rsidRDefault="00F439A3">
      <w:pPr>
        <w:pStyle w:val="Standard"/>
        <w:autoSpaceDE w:val="0"/>
        <w:jc w:val="both"/>
        <w:rPr>
          <w:lang w:val="en-US"/>
        </w:rPr>
      </w:pPr>
    </w:p>
    <w:p w14:paraId="3E7E5604" w14:textId="77777777" w:rsidR="00F439A3" w:rsidRPr="00362708" w:rsidRDefault="00F439A3">
      <w:pPr>
        <w:pStyle w:val="Standard"/>
        <w:autoSpaceDE w:val="0"/>
        <w:jc w:val="both"/>
        <w:rPr>
          <w:lang w:val="en-US"/>
        </w:rPr>
      </w:pPr>
    </w:p>
    <w:p w14:paraId="0FB6A1B6" w14:textId="77777777" w:rsidR="00F439A3" w:rsidRPr="00362708" w:rsidRDefault="00F439A3">
      <w:pPr>
        <w:pStyle w:val="Standard"/>
        <w:autoSpaceDE w:val="0"/>
        <w:jc w:val="both"/>
        <w:rPr>
          <w:lang w:val="en-US"/>
        </w:rPr>
      </w:pPr>
    </w:p>
    <w:p w14:paraId="6C6676D1" w14:textId="77777777" w:rsidR="00F439A3" w:rsidRPr="00362708" w:rsidRDefault="00F439A3">
      <w:pPr>
        <w:pStyle w:val="Standard"/>
        <w:autoSpaceDE w:val="0"/>
        <w:jc w:val="both"/>
        <w:rPr>
          <w:lang w:val="en-US"/>
        </w:rPr>
      </w:pPr>
    </w:p>
    <w:p w14:paraId="31E91681" w14:textId="77777777" w:rsidR="00F439A3" w:rsidRPr="00362708" w:rsidRDefault="00F439A3">
      <w:pPr>
        <w:pStyle w:val="Standard"/>
        <w:autoSpaceDE w:val="0"/>
        <w:jc w:val="both"/>
        <w:rPr>
          <w:lang w:val="en-US"/>
        </w:rPr>
      </w:pPr>
    </w:p>
    <w:p w14:paraId="56111FF7" w14:textId="77777777" w:rsidR="00F439A3" w:rsidRPr="00362708" w:rsidRDefault="00F439A3">
      <w:pPr>
        <w:pStyle w:val="Standard"/>
        <w:autoSpaceDE w:val="0"/>
        <w:jc w:val="both"/>
        <w:rPr>
          <w:lang w:val="en-US"/>
        </w:rPr>
      </w:pPr>
    </w:p>
    <w:p w14:paraId="6A041D0C" w14:textId="77777777" w:rsidR="00F439A3" w:rsidRPr="00362708" w:rsidRDefault="00F439A3">
      <w:pPr>
        <w:pStyle w:val="Standard"/>
        <w:autoSpaceDE w:val="0"/>
        <w:jc w:val="both"/>
        <w:rPr>
          <w:lang w:val="en-US"/>
        </w:rPr>
      </w:pPr>
    </w:p>
    <w:p w14:paraId="3ADB38CA" w14:textId="77777777" w:rsidR="00F439A3" w:rsidRPr="00362708" w:rsidRDefault="00F439A3">
      <w:pPr>
        <w:pStyle w:val="Standard"/>
        <w:autoSpaceDE w:val="0"/>
        <w:jc w:val="both"/>
        <w:rPr>
          <w:lang w:val="en-US"/>
        </w:rPr>
      </w:pPr>
    </w:p>
    <w:p w14:paraId="071E78A6" w14:textId="77777777" w:rsidR="00F439A3" w:rsidRPr="00362708" w:rsidRDefault="00F439A3">
      <w:pPr>
        <w:pStyle w:val="Standard"/>
        <w:autoSpaceDE w:val="0"/>
        <w:jc w:val="both"/>
        <w:rPr>
          <w:lang w:val="en-US"/>
        </w:rPr>
      </w:pPr>
    </w:p>
    <w:p w14:paraId="370734EC" w14:textId="77777777" w:rsidR="00F439A3" w:rsidRPr="00362708" w:rsidRDefault="00F439A3">
      <w:pPr>
        <w:pStyle w:val="Standard"/>
        <w:autoSpaceDE w:val="0"/>
        <w:jc w:val="both"/>
        <w:rPr>
          <w:lang w:val="en-US"/>
        </w:rPr>
      </w:pPr>
    </w:p>
    <w:p w14:paraId="2A86198D" w14:textId="77777777" w:rsidR="00F439A3" w:rsidRPr="00362708" w:rsidRDefault="00F439A3">
      <w:pPr>
        <w:pStyle w:val="Standard"/>
        <w:autoSpaceDE w:val="0"/>
        <w:jc w:val="both"/>
        <w:rPr>
          <w:lang w:val="en-US"/>
        </w:rPr>
      </w:pPr>
    </w:p>
    <w:p w14:paraId="758F0B90" w14:textId="77777777" w:rsidR="00F439A3" w:rsidRPr="00362708" w:rsidRDefault="00F439A3">
      <w:pPr>
        <w:pStyle w:val="Standard"/>
        <w:autoSpaceDE w:val="0"/>
        <w:jc w:val="both"/>
        <w:rPr>
          <w:lang w:val="en-US"/>
        </w:rPr>
      </w:pPr>
    </w:p>
    <w:p w14:paraId="0BBB8F3F" w14:textId="77777777" w:rsidR="00F439A3" w:rsidRPr="00362708" w:rsidRDefault="00F439A3">
      <w:pPr>
        <w:pStyle w:val="Standard"/>
        <w:autoSpaceDE w:val="0"/>
        <w:jc w:val="both"/>
        <w:rPr>
          <w:lang w:val="en-US"/>
        </w:rPr>
      </w:pPr>
    </w:p>
    <w:p w14:paraId="35732826" w14:textId="77777777" w:rsidR="00F439A3" w:rsidRPr="00362708" w:rsidRDefault="00F439A3">
      <w:pPr>
        <w:pStyle w:val="Standard"/>
        <w:autoSpaceDE w:val="0"/>
        <w:jc w:val="both"/>
        <w:rPr>
          <w:lang w:val="en-US"/>
        </w:rPr>
      </w:pPr>
    </w:p>
    <w:p w14:paraId="1DD7FF7E" w14:textId="77777777" w:rsidR="00F439A3" w:rsidRPr="00362708" w:rsidRDefault="00F439A3">
      <w:pPr>
        <w:pStyle w:val="Standard"/>
        <w:autoSpaceDE w:val="0"/>
        <w:jc w:val="both"/>
        <w:rPr>
          <w:lang w:val="en-US"/>
        </w:rPr>
      </w:pPr>
    </w:p>
    <w:p w14:paraId="02713568" w14:textId="77777777" w:rsidR="00F439A3" w:rsidRPr="00362708" w:rsidRDefault="00F439A3">
      <w:pPr>
        <w:pStyle w:val="Standard"/>
        <w:autoSpaceDE w:val="0"/>
        <w:jc w:val="both"/>
        <w:rPr>
          <w:lang w:val="en-US"/>
        </w:rPr>
      </w:pPr>
    </w:p>
    <w:p w14:paraId="4C1A85D6" w14:textId="77777777" w:rsidR="00F439A3" w:rsidRPr="00362708" w:rsidRDefault="00F439A3">
      <w:pPr>
        <w:pStyle w:val="Standard"/>
        <w:autoSpaceDE w:val="0"/>
        <w:jc w:val="both"/>
        <w:rPr>
          <w:lang w:val="en-US"/>
        </w:rPr>
      </w:pPr>
      <w:r w:rsidRPr="00362708">
        <w:rPr>
          <w:noProof/>
          <w:lang w:val="en-US" w:eastAsia="zh-CN" w:bidi="ar-SA"/>
        </w:rPr>
        <w:lastRenderedPageBreak/>
        <w:drawing>
          <wp:inline distT="0" distB="0" distL="0" distR="0" wp14:anchorId="1FF285B2" wp14:editId="35FFB676">
            <wp:extent cx="49530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smoothed.tif"/>
                    <pic:cNvPicPr/>
                  </pic:nvPicPr>
                  <pic:blipFill>
                    <a:blip r:embed="rId12">
                      <a:extLst>
                        <a:ext uri="{28A0092B-C50C-407E-A947-70E740481C1C}">
                          <a14:useLocalDpi xmlns:a14="http://schemas.microsoft.com/office/drawing/2010/main" val="0"/>
                        </a:ext>
                      </a:extLst>
                    </a:blip>
                    <a:stretch>
                      <a:fillRect/>
                    </a:stretch>
                  </pic:blipFill>
                  <pic:spPr>
                    <a:xfrm>
                      <a:off x="0" y="0"/>
                      <a:ext cx="4955581" cy="3716686"/>
                    </a:xfrm>
                    <a:prstGeom prst="rect">
                      <a:avLst/>
                    </a:prstGeom>
                  </pic:spPr>
                </pic:pic>
              </a:graphicData>
            </a:graphic>
          </wp:inline>
        </w:drawing>
      </w:r>
    </w:p>
    <w:p w14:paraId="308D3F48" w14:textId="593653EC" w:rsidR="00F439A3" w:rsidRPr="00F9278B" w:rsidRDefault="001019CF">
      <w:pPr>
        <w:pStyle w:val="Caption"/>
        <w:jc w:val="center"/>
        <w:rPr>
          <w:lang w:val="en-US"/>
        </w:rPr>
        <w:pPrChange w:id="314" w:author="jiang" w:date="2012-09-06T15:22:00Z">
          <w:pPr>
            <w:pStyle w:val="Standard"/>
            <w:autoSpaceDE w:val="0"/>
            <w:jc w:val="both"/>
          </w:pPr>
        </w:pPrChange>
      </w:pPr>
      <w:ins w:id="315" w:author="jiang" w:date="2012-09-06T15:22:00Z">
        <w:r w:rsidRPr="001019CF">
          <w:rPr>
            <w:i w:val="0"/>
            <w:rPrChange w:id="316" w:author="jiang" w:date="2012-09-06T15:22:00Z">
              <w:rPr/>
            </w:rPrChange>
          </w:rPr>
          <w:t>Figure 2.</w:t>
        </w:r>
        <w:r w:rsidRPr="001019CF">
          <w:rPr>
            <w:i w:val="0"/>
            <w:rPrChange w:id="317" w:author="jiang" w:date="2012-09-06T15:22:00Z">
              <w:rPr/>
            </w:rPrChange>
          </w:rPr>
          <w:fldChar w:fldCharType="begin"/>
        </w:r>
        <w:r w:rsidRPr="001019CF">
          <w:rPr>
            <w:i w:val="0"/>
            <w:rPrChange w:id="318" w:author="jiang" w:date="2012-09-06T15:22:00Z">
              <w:rPr/>
            </w:rPrChange>
          </w:rPr>
          <w:instrText xml:space="preserve"> SEQ Figure \* ARABIC </w:instrText>
        </w:r>
      </w:ins>
      <w:r w:rsidRPr="001019CF">
        <w:rPr>
          <w:i w:val="0"/>
          <w:rPrChange w:id="319" w:author="jiang" w:date="2012-09-06T15:22:00Z">
            <w:rPr/>
          </w:rPrChange>
        </w:rPr>
        <w:fldChar w:fldCharType="separate"/>
      </w:r>
      <w:ins w:id="320" w:author="jiang" w:date="2012-10-18T15:38:00Z">
        <w:r w:rsidR="00C9180C">
          <w:rPr>
            <w:i w:val="0"/>
            <w:noProof/>
          </w:rPr>
          <w:t>7</w:t>
        </w:r>
      </w:ins>
      <w:ins w:id="321" w:author="jiang" w:date="2012-09-06T15:22:00Z">
        <w:r w:rsidRPr="001019CF">
          <w:rPr>
            <w:i w:val="0"/>
            <w:rPrChange w:id="322" w:author="jiang" w:date="2012-09-06T15:22:00Z">
              <w:rPr/>
            </w:rPrChange>
          </w:rPr>
          <w:fldChar w:fldCharType="end"/>
        </w:r>
      </w:ins>
      <w:ins w:id="323" w:author="jiang" w:date="2012-09-20T12:16:00Z">
        <w:r w:rsidR="0028360C">
          <w:rPr>
            <w:i w:val="0"/>
          </w:rPr>
          <w:t>.</w:t>
        </w:r>
      </w:ins>
      <w:ins w:id="324" w:author="jiang" w:date="2012-09-06T15:22:00Z">
        <w:r>
          <w:rPr>
            <w:i w:val="0"/>
          </w:rPr>
          <w:t xml:space="preserve"> </w:t>
        </w:r>
        <w:r w:rsidRPr="001019CF">
          <w:rPr>
            <w:i w:val="0"/>
            <w:rPrChange w:id="325" w:author="jiang" w:date="2012-09-06T15:22:00Z">
              <w:rPr/>
            </w:rPrChange>
          </w:rPr>
          <w:t>Smoothed-data time series</w:t>
        </w:r>
      </w:ins>
    </w:p>
    <w:p w14:paraId="35C18426" w14:textId="6D9D3445" w:rsidR="00F439A3" w:rsidRPr="00362708" w:rsidDel="001019CF" w:rsidRDefault="00F439A3" w:rsidP="00F439A3">
      <w:pPr>
        <w:pStyle w:val="Standard"/>
        <w:autoSpaceDE w:val="0"/>
        <w:jc w:val="center"/>
        <w:rPr>
          <w:del w:id="326" w:author="jiang" w:date="2012-09-06T15:22:00Z"/>
          <w:lang w:val="en-US"/>
        </w:rPr>
      </w:pPr>
      <w:del w:id="327" w:author="jiang" w:date="2012-09-06T15:22:00Z">
        <w:r w:rsidRPr="00362708" w:rsidDel="001019CF">
          <w:rPr>
            <w:lang w:val="en-US"/>
          </w:rPr>
          <w:delText>Figure 2.7 smoothed data time series of the example in Figure 2.5</w:delText>
        </w:r>
      </w:del>
    </w:p>
    <w:p w14:paraId="5BF77B39" w14:textId="77777777" w:rsidR="00F439A3" w:rsidRPr="00362708" w:rsidRDefault="00F439A3">
      <w:pPr>
        <w:pStyle w:val="Standard"/>
        <w:autoSpaceDE w:val="0"/>
        <w:jc w:val="both"/>
        <w:rPr>
          <w:lang w:val="en-US"/>
        </w:rPr>
      </w:pPr>
    </w:p>
    <w:p w14:paraId="403F163E" w14:textId="77777777" w:rsidR="00F439A3" w:rsidRPr="00362708" w:rsidRDefault="00F439A3">
      <w:pPr>
        <w:pStyle w:val="Standard"/>
        <w:autoSpaceDE w:val="0"/>
        <w:jc w:val="both"/>
        <w:rPr>
          <w:lang w:val="en-US"/>
        </w:rPr>
      </w:pPr>
    </w:p>
    <w:p w14:paraId="4F452EE0" w14:textId="77777777" w:rsidR="00F439A3" w:rsidRPr="00362708" w:rsidRDefault="00F439A3">
      <w:pPr>
        <w:pStyle w:val="Standard"/>
        <w:autoSpaceDE w:val="0"/>
        <w:jc w:val="both"/>
        <w:rPr>
          <w:lang w:val="en-US"/>
        </w:rPr>
      </w:pPr>
    </w:p>
    <w:p w14:paraId="2C2425DC" w14:textId="77777777" w:rsidR="00F439A3" w:rsidRPr="00362708" w:rsidRDefault="00F439A3">
      <w:pPr>
        <w:pStyle w:val="Standard"/>
        <w:autoSpaceDE w:val="0"/>
        <w:jc w:val="both"/>
        <w:rPr>
          <w:lang w:val="en-US"/>
        </w:rPr>
      </w:pPr>
    </w:p>
    <w:p w14:paraId="01CD44A3" w14:textId="77777777" w:rsidR="00F439A3" w:rsidRPr="00362708" w:rsidRDefault="00F439A3">
      <w:pPr>
        <w:pStyle w:val="Standard"/>
        <w:autoSpaceDE w:val="0"/>
        <w:jc w:val="both"/>
        <w:rPr>
          <w:lang w:val="en-US"/>
        </w:rPr>
      </w:pPr>
    </w:p>
    <w:p w14:paraId="3ACEE147" w14:textId="77777777" w:rsidR="00F439A3" w:rsidRPr="00362708" w:rsidRDefault="00F439A3">
      <w:pPr>
        <w:pStyle w:val="Standard"/>
        <w:autoSpaceDE w:val="0"/>
        <w:jc w:val="both"/>
        <w:rPr>
          <w:lang w:val="en-US"/>
        </w:rPr>
      </w:pPr>
    </w:p>
    <w:p w14:paraId="2DA54640" w14:textId="77777777" w:rsidR="00F439A3" w:rsidRPr="00362708" w:rsidRDefault="00F439A3">
      <w:pPr>
        <w:pStyle w:val="Standard"/>
        <w:autoSpaceDE w:val="0"/>
        <w:jc w:val="both"/>
        <w:rPr>
          <w:lang w:val="en-US"/>
        </w:rPr>
      </w:pPr>
    </w:p>
    <w:p w14:paraId="3884CD7B" w14:textId="77777777" w:rsidR="00F439A3" w:rsidRPr="00362708" w:rsidRDefault="00F439A3">
      <w:pPr>
        <w:pStyle w:val="Standard"/>
        <w:autoSpaceDE w:val="0"/>
        <w:jc w:val="both"/>
        <w:rPr>
          <w:lang w:val="en-US"/>
        </w:rPr>
      </w:pPr>
    </w:p>
    <w:p w14:paraId="59CBC56B" w14:textId="77777777" w:rsidR="00F439A3" w:rsidRPr="00362708" w:rsidRDefault="00F439A3">
      <w:pPr>
        <w:pStyle w:val="Standard"/>
        <w:autoSpaceDE w:val="0"/>
        <w:jc w:val="both"/>
        <w:rPr>
          <w:lang w:val="en-US"/>
        </w:rPr>
      </w:pPr>
    </w:p>
    <w:p w14:paraId="79617CA0" w14:textId="77777777" w:rsidR="00F439A3" w:rsidRPr="00362708" w:rsidRDefault="00F439A3">
      <w:pPr>
        <w:pStyle w:val="Standard"/>
        <w:autoSpaceDE w:val="0"/>
        <w:jc w:val="both"/>
        <w:rPr>
          <w:lang w:val="en-US"/>
        </w:rPr>
      </w:pPr>
    </w:p>
    <w:p w14:paraId="2BF6EF67" w14:textId="77777777" w:rsidR="00F439A3" w:rsidRPr="00362708" w:rsidRDefault="00F439A3">
      <w:pPr>
        <w:pStyle w:val="Standard"/>
        <w:autoSpaceDE w:val="0"/>
        <w:jc w:val="both"/>
        <w:rPr>
          <w:lang w:val="en-US"/>
        </w:rPr>
      </w:pPr>
    </w:p>
    <w:p w14:paraId="3B4AFDD6" w14:textId="77777777" w:rsidR="00F439A3" w:rsidRPr="00362708" w:rsidRDefault="00F439A3">
      <w:pPr>
        <w:pStyle w:val="Standard"/>
        <w:autoSpaceDE w:val="0"/>
        <w:jc w:val="both"/>
        <w:rPr>
          <w:lang w:val="en-US"/>
        </w:rPr>
      </w:pPr>
    </w:p>
    <w:p w14:paraId="46F8D628" w14:textId="77777777" w:rsidR="00F439A3" w:rsidRPr="00362708" w:rsidRDefault="00F439A3">
      <w:pPr>
        <w:pStyle w:val="Standard"/>
        <w:autoSpaceDE w:val="0"/>
        <w:jc w:val="both"/>
        <w:rPr>
          <w:lang w:val="en-US"/>
        </w:rPr>
      </w:pPr>
    </w:p>
    <w:p w14:paraId="533C8716" w14:textId="77777777" w:rsidR="00F439A3" w:rsidRPr="00362708" w:rsidRDefault="00F439A3">
      <w:pPr>
        <w:pStyle w:val="Standard"/>
        <w:autoSpaceDE w:val="0"/>
        <w:jc w:val="both"/>
        <w:rPr>
          <w:lang w:val="en-US"/>
        </w:rPr>
      </w:pPr>
    </w:p>
    <w:p w14:paraId="54172691" w14:textId="77777777" w:rsidR="00F439A3" w:rsidRPr="00362708" w:rsidRDefault="00F439A3">
      <w:pPr>
        <w:pStyle w:val="Standard"/>
        <w:autoSpaceDE w:val="0"/>
        <w:jc w:val="both"/>
        <w:rPr>
          <w:lang w:val="en-US"/>
        </w:rPr>
      </w:pPr>
    </w:p>
    <w:p w14:paraId="172F5EC5" w14:textId="77777777" w:rsidR="00F439A3" w:rsidRPr="00362708" w:rsidRDefault="00F439A3">
      <w:pPr>
        <w:pStyle w:val="Standard"/>
        <w:autoSpaceDE w:val="0"/>
        <w:jc w:val="both"/>
        <w:rPr>
          <w:lang w:val="en-US"/>
        </w:rPr>
      </w:pPr>
    </w:p>
    <w:p w14:paraId="0F537A18" w14:textId="77777777" w:rsidR="00F439A3" w:rsidRPr="00362708" w:rsidRDefault="00F439A3">
      <w:pPr>
        <w:pStyle w:val="Standard"/>
        <w:autoSpaceDE w:val="0"/>
        <w:jc w:val="both"/>
        <w:rPr>
          <w:lang w:val="en-US"/>
        </w:rPr>
      </w:pPr>
    </w:p>
    <w:p w14:paraId="107FABFC" w14:textId="77777777" w:rsidR="00F439A3" w:rsidRPr="00362708" w:rsidRDefault="00F439A3">
      <w:pPr>
        <w:pStyle w:val="Standard"/>
        <w:autoSpaceDE w:val="0"/>
        <w:jc w:val="both"/>
        <w:rPr>
          <w:lang w:val="en-US"/>
        </w:rPr>
      </w:pPr>
    </w:p>
    <w:p w14:paraId="0CF59E0B" w14:textId="77777777" w:rsidR="00F439A3" w:rsidRPr="00362708" w:rsidRDefault="00F439A3">
      <w:pPr>
        <w:pStyle w:val="Standard"/>
        <w:autoSpaceDE w:val="0"/>
        <w:jc w:val="both"/>
        <w:rPr>
          <w:lang w:val="en-US"/>
        </w:rPr>
      </w:pPr>
    </w:p>
    <w:p w14:paraId="45BCC803" w14:textId="77777777" w:rsidR="00F439A3" w:rsidRPr="00362708" w:rsidRDefault="00F439A3">
      <w:pPr>
        <w:pStyle w:val="Standard"/>
        <w:autoSpaceDE w:val="0"/>
        <w:jc w:val="both"/>
        <w:rPr>
          <w:lang w:val="en-US"/>
        </w:rPr>
      </w:pPr>
    </w:p>
    <w:p w14:paraId="765207E2" w14:textId="77777777" w:rsidR="00F439A3" w:rsidRPr="00362708" w:rsidRDefault="00F439A3">
      <w:pPr>
        <w:pStyle w:val="Standard"/>
        <w:autoSpaceDE w:val="0"/>
        <w:jc w:val="both"/>
        <w:rPr>
          <w:lang w:val="en-US"/>
        </w:rPr>
      </w:pPr>
    </w:p>
    <w:p w14:paraId="44055F6A" w14:textId="77777777" w:rsidR="00F439A3" w:rsidRPr="00362708" w:rsidRDefault="00F439A3">
      <w:pPr>
        <w:pStyle w:val="Standard"/>
        <w:autoSpaceDE w:val="0"/>
        <w:jc w:val="both"/>
        <w:rPr>
          <w:lang w:val="en-US"/>
        </w:rPr>
      </w:pPr>
    </w:p>
    <w:p w14:paraId="1D2A3828" w14:textId="77777777" w:rsidR="00F439A3" w:rsidRPr="00362708" w:rsidRDefault="00F439A3">
      <w:pPr>
        <w:pStyle w:val="Standard"/>
        <w:autoSpaceDE w:val="0"/>
        <w:jc w:val="both"/>
        <w:rPr>
          <w:lang w:val="en-US"/>
        </w:rPr>
      </w:pPr>
    </w:p>
    <w:p w14:paraId="77B9176B" w14:textId="77777777" w:rsidR="00F439A3" w:rsidRPr="00362708" w:rsidRDefault="00F439A3">
      <w:pPr>
        <w:pStyle w:val="Standard"/>
        <w:autoSpaceDE w:val="0"/>
        <w:jc w:val="both"/>
        <w:rPr>
          <w:lang w:val="en-US"/>
        </w:rPr>
      </w:pPr>
    </w:p>
    <w:p w14:paraId="12C44941" w14:textId="77777777" w:rsidR="00F439A3" w:rsidRPr="00362708" w:rsidRDefault="00F439A3">
      <w:pPr>
        <w:pStyle w:val="Standard"/>
        <w:autoSpaceDE w:val="0"/>
        <w:jc w:val="both"/>
        <w:rPr>
          <w:lang w:val="en-US"/>
        </w:rPr>
      </w:pPr>
    </w:p>
    <w:p w14:paraId="0F3AECF3" w14:textId="77777777" w:rsidR="00F439A3" w:rsidRPr="00362708" w:rsidRDefault="00F439A3">
      <w:pPr>
        <w:pStyle w:val="Standard"/>
        <w:autoSpaceDE w:val="0"/>
        <w:jc w:val="both"/>
        <w:rPr>
          <w:lang w:val="en-US"/>
        </w:rPr>
      </w:pPr>
    </w:p>
    <w:p w14:paraId="62A0F1CE" w14:textId="77777777" w:rsidR="00F439A3" w:rsidRDefault="00F439A3">
      <w:pPr>
        <w:pStyle w:val="Standard"/>
        <w:autoSpaceDE w:val="0"/>
        <w:jc w:val="both"/>
        <w:rPr>
          <w:ins w:id="328" w:author="jiang" w:date="2012-09-06T15:23:00Z"/>
          <w:lang w:val="en-US"/>
        </w:rPr>
      </w:pPr>
    </w:p>
    <w:p w14:paraId="529BB6DA" w14:textId="77777777" w:rsidR="001019CF" w:rsidRDefault="001019CF">
      <w:pPr>
        <w:pStyle w:val="Standard"/>
        <w:autoSpaceDE w:val="0"/>
        <w:jc w:val="both"/>
        <w:rPr>
          <w:ins w:id="329" w:author="jiang" w:date="2012-09-06T15:23:00Z"/>
          <w:lang w:val="en-US"/>
        </w:rPr>
      </w:pPr>
    </w:p>
    <w:p w14:paraId="3AC2A129" w14:textId="77777777" w:rsidR="001019CF" w:rsidRPr="00362708" w:rsidRDefault="001019CF">
      <w:pPr>
        <w:pStyle w:val="Standard"/>
        <w:autoSpaceDE w:val="0"/>
        <w:jc w:val="both"/>
        <w:rPr>
          <w:lang w:val="en-US"/>
        </w:rPr>
      </w:pPr>
    </w:p>
    <w:p w14:paraId="53694945" w14:textId="77777777" w:rsidR="004F068D" w:rsidRPr="00362708" w:rsidRDefault="00991102" w:rsidP="00834F23">
      <w:pPr>
        <w:pStyle w:val="Standard"/>
        <w:numPr>
          <w:ilvl w:val="0"/>
          <w:numId w:val="4"/>
        </w:numPr>
        <w:autoSpaceDE w:val="0"/>
        <w:jc w:val="both"/>
        <w:rPr>
          <w:lang w:val="en-US"/>
        </w:rPr>
      </w:pPr>
      <w:r>
        <w:rPr>
          <w:lang w:val="en-US"/>
        </w:rPr>
        <w:lastRenderedPageBreak/>
        <w:t xml:space="preserve"> Calculating </w:t>
      </w:r>
      <w:r w:rsidR="00270E77" w:rsidRPr="00362708">
        <w:rPr>
          <w:lang w:val="en-US"/>
        </w:rPr>
        <w:t>the smoothed</w:t>
      </w:r>
      <w:r w:rsidR="003F4C77" w:rsidRPr="00362708">
        <w:rPr>
          <w:lang w:val="en-US"/>
        </w:rPr>
        <w:t>-</w:t>
      </w:r>
      <w:r w:rsidR="00270E77" w:rsidRPr="00362708">
        <w:rPr>
          <w:lang w:val="en-US"/>
        </w:rPr>
        <w:t>data time series</w:t>
      </w:r>
    </w:p>
    <w:p w14:paraId="092CC951" w14:textId="77777777" w:rsidR="00042E67" w:rsidRPr="00362708" w:rsidRDefault="00042E67">
      <w:pPr>
        <w:pStyle w:val="Standard"/>
        <w:autoSpaceDE w:val="0"/>
        <w:jc w:val="both"/>
        <w:rPr>
          <w:lang w:val="en-US"/>
        </w:rPr>
      </w:pPr>
    </w:p>
    <w:p w14:paraId="1633D576" w14:textId="77777777" w:rsidR="004F068D" w:rsidRPr="00362708" w:rsidRDefault="00FB163C">
      <w:pPr>
        <w:pStyle w:val="Standard"/>
        <w:autoSpaceDE w:val="0"/>
        <w:jc w:val="both"/>
        <w:rPr>
          <w:lang w:val="en-US"/>
        </w:rPr>
      </w:pPr>
      <w:r w:rsidRPr="00362708">
        <w:rPr>
          <w:lang w:val="en-US"/>
        </w:rPr>
        <w:tab/>
      </w:r>
      <w:r w:rsidR="00612901" w:rsidRPr="00362708">
        <w:rPr>
          <w:lang w:val="en-US"/>
        </w:rPr>
        <w:t xml:space="preserve">The </w:t>
      </w:r>
      <w:r w:rsidR="003F4C77" w:rsidRPr="00362708">
        <w:rPr>
          <w:lang w:val="en-US"/>
        </w:rPr>
        <w:t>NDVI</w:t>
      </w:r>
      <w:r w:rsidR="00612901" w:rsidRPr="00362708">
        <w:rPr>
          <w:lang w:val="en-US"/>
        </w:rPr>
        <w:t xml:space="preserve"> metrics</w:t>
      </w:r>
      <w:r w:rsidR="00042E67" w:rsidRPr="00362708">
        <w:rPr>
          <w:lang w:val="en-US"/>
        </w:rPr>
        <w:t xml:space="preserve"> </w:t>
      </w:r>
      <w:r w:rsidR="003F4C77" w:rsidRPr="00362708">
        <w:rPr>
          <w:lang w:val="en-US"/>
        </w:rPr>
        <w:t xml:space="preserve">calculation method </w:t>
      </w:r>
      <w:r w:rsidR="00042E67" w:rsidRPr="00362708">
        <w:rPr>
          <w:lang w:val="en-US"/>
        </w:rPr>
        <w:t>combines the</w:t>
      </w:r>
      <w:r w:rsidR="00612901" w:rsidRPr="00362708">
        <w:rPr>
          <w:lang w:val="en-US"/>
        </w:rPr>
        <w:t xml:space="preserve"> </w:t>
      </w:r>
      <w:r w:rsidR="00042E67" w:rsidRPr="00362708">
        <w:rPr>
          <w:lang w:val="en-US"/>
        </w:rPr>
        <w:t xml:space="preserve">delay </w:t>
      </w:r>
      <w:r w:rsidR="00612901" w:rsidRPr="00362708">
        <w:rPr>
          <w:lang w:val="en-US"/>
        </w:rPr>
        <w:t xml:space="preserve">moving window </w:t>
      </w:r>
      <w:r w:rsidR="00042E67" w:rsidRPr="00362708">
        <w:rPr>
          <w:lang w:val="en-US"/>
        </w:rPr>
        <w:t>method and the threshold method.</w:t>
      </w:r>
      <w:r w:rsidR="001072F5">
        <w:rPr>
          <w:lang w:val="en-US"/>
        </w:rPr>
        <w:t xml:space="preserve"> Figure 2.8 describes the processes of calculation of NDVI metrics of the time series.</w:t>
      </w:r>
    </w:p>
    <w:p w14:paraId="5D90C9B6" w14:textId="77777777" w:rsidR="007B6DCA" w:rsidRPr="00362708" w:rsidRDefault="007B6DCA">
      <w:pPr>
        <w:pStyle w:val="Standard"/>
        <w:autoSpaceDE w:val="0"/>
        <w:jc w:val="both"/>
        <w:rPr>
          <w:lang w:val="en-US"/>
        </w:rPr>
      </w:pPr>
    </w:p>
    <w:p w14:paraId="16972DA7" w14:textId="77777777" w:rsidR="007B6DCA" w:rsidRPr="00362708" w:rsidRDefault="009922E1">
      <w:pPr>
        <w:pStyle w:val="Standard"/>
        <w:autoSpaceDE w:val="0"/>
        <w:jc w:val="both"/>
        <w:rPr>
          <w:lang w:val="en-US"/>
        </w:rPr>
      </w:pPr>
      <w:r w:rsidRPr="00362708">
        <w:rPr>
          <w:noProof/>
          <w:lang w:val="en-US" w:eastAsia="zh-CN" w:bidi="ar-SA"/>
        </w:rPr>
        <mc:AlternateContent>
          <mc:Choice Requires="wpg">
            <w:drawing>
              <wp:anchor distT="0" distB="0" distL="114300" distR="114300" simplePos="0" relativeHeight="251709952" behindDoc="0" locked="0" layoutInCell="1" allowOverlap="1" wp14:anchorId="2E079A92" wp14:editId="74C19460">
                <wp:simplePos x="0" y="0"/>
                <wp:positionH relativeFrom="column">
                  <wp:posOffset>302260</wp:posOffset>
                </wp:positionH>
                <wp:positionV relativeFrom="paragraph">
                  <wp:posOffset>137160</wp:posOffset>
                </wp:positionV>
                <wp:extent cx="5772150" cy="7499350"/>
                <wp:effectExtent l="0" t="0" r="19050" b="25400"/>
                <wp:wrapNone/>
                <wp:docPr id="92" name="Group 92"/>
                <wp:cNvGraphicFramePr/>
                <a:graphic xmlns:a="http://schemas.openxmlformats.org/drawingml/2006/main">
                  <a:graphicData uri="http://schemas.microsoft.com/office/word/2010/wordprocessingGroup">
                    <wpg:wgp>
                      <wpg:cNvGrpSpPr/>
                      <wpg:grpSpPr>
                        <a:xfrm>
                          <a:off x="0" y="0"/>
                          <a:ext cx="5772150" cy="7499350"/>
                          <a:chOff x="0" y="0"/>
                          <a:chExt cx="5772150" cy="7499350"/>
                        </a:xfrm>
                      </wpg:grpSpPr>
                      <wps:wsp>
                        <wps:cNvPr id="73" name="Flowchart: Preparation 73"/>
                        <wps:cNvSpPr/>
                        <wps:spPr>
                          <a:xfrm>
                            <a:off x="1174750" y="0"/>
                            <a:ext cx="3187700" cy="57150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2ADD13EF" w14:textId="77777777" w:rsidR="00CE5836" w:rsidRDefault="00CE5836" w:rsidP="007B6DCA">
                              <w:pPr>
                                <w:jc w:val="center"/>
                              </w:pPr>
                              <w:r>
                                <w:t>Smoothed-data time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74750" y="736600"/>
                            <a:ext cx="3600450" cy="406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F6631C" w14:textId="77777777" w:rsidR="00CE5836" w:rsidRDefault="00CE5836" w:rsidP="007B6DCA">
                              <w:pPr>
                                <w:jc w:val="center"/>
                              </w:pPr>
                              <w:r>
                                <w:t>Convert the time series from [0, 200] to [0.0,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95300" y="1289050"/>
                            <a:ext cx="4914900" cy="41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558103" w14:textId="1A566712" w:rsidR="00CE5836" w:rsidRDefault="00D77B13" w:rsidP="00202C1F">
                              <w:pPr>
                                <w:jc w:val="center"/>
                              </w:pPr>
                              <w:ins w:id="330" w:author="jiang" w:date="2012-10-18T15:57:00Z">
                                <w:r>
                                  <w:t>F</w:t>
                                </w:r>
                              </w:ins>
                              <w:ins w:id="331" w:author="jiang" w:date="2012-10-18T15:46:00Z">
                                <w:r w:rsidR="00C9180C">
                                  <w:t>ix</w:t>
                                </w:r>
                              </w:ins>
                              <w:ins w:id="332" w:author="jiang" w:date="2012-10-18T15:57:00Z">
                                <w:r>
                                  <w:t xml:space="preserve"> or variable length of window</w:t>
                                </w:r>
                              </w:ins>
                              <w:ins w:id="333" w:author="jiang" w:date="2012-10-18T15:46:00Z">
                                <w:r w:rsidR="00C9180C">
                                  <w:t xml:space="preserve"> </w:t>
                                </w:r>
                              </w:ins>
                              <w:del w:id="334" w:author="jiang" w:date="2012-10-18T15:40:00Z">
                                <w:r w:rsidR="00CE5836" w:rsidDel="00C9180C">
                                  <w:delText>d</w:delText>
                                </w:r>
                              </w:del>
                              <w:del w:id="335" w:author="jiang" w:date="2012-10-18T15:47:00Z">
                                <w:r w:rsidR="00CE5836" w:rsidDel="00C9180C">
                                  <w:delText>etermine the</w:delText>
                                </w:r>
                              </w:del>
                              <w:del w:id="336" w:author="jiang" w:date="2012-10-18T15:51:00Z">
                                <w:r w:rsidR="00CE5836" w:rsidDel="00D77B13">
                                  <w:delText xml:space="preserve"> </w:delText>
                                </w:r>
                              </w:del>
                              <w:del w:id="337" w:author="jiang" w:date="2012-10-18T15:57:00Z">
                                <w:r w:rsidR="00CE5836" w:rsidDel="00D77B13">
                                  <w:delText xml:space="preserve">window width </w:delText>
                                </w:r>
                              </w:del>
                              <w:r w:rsidR="00CE5836">
                                <w:t>for delayed moving average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495300" y="1854200"/>
                            <a:ext cx="4914900" cy="387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7F6843" w14:textId="5E4C84DF" w:rsidR="00CE5836" w:rsidRDefault="00CE5836" w:rsidP="00F439A3">
                              <w:pPr>
                                <w:jc w:val="center"/>
                              </w:pPr>
                              <w:r>
                                <w:t>Calculate forward and backward moving average of time series</w:t>
                              </w:r>
                              <w:ins w:id="338" w:author="jiang" w:date="2012-09-06T11:06:00Z">
                                <w:r w:rsidR="00D60A01">
                                  <w:t>, respectively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3200400"/>
                            <a:ext cx="5772150" cy="863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74ADB9" w14:textId="36BC1DFA" w:rsidR="00CE5836" w:rsidRDefault="00CE5836" w:rsidP="00743A56">
                              <w:pPr>
                                <w:jc w:val="center"/>
                              </w:pPr>
                              <w:r>
                                <w:t>pick the earliest possible</w:t>
                              </w:r>
                              <w:ins w:id="339" w:author="jiang" w:date="2012-09-06T11:05:00Z">
                                <w:r w:rsidR="00D60A01">
                                  <w:t xml:space="preserve"> </w:t>
                                </w:r>
                              </w:ins>
                              <w:del w:id="340" w:author="jiang" w:date="2012-09-06T11:05:00Z">
                                <w:r w:rsidDel="00D60A01">
                                  <w:delText xml:space="preserve"> </w:delText>
                                </w:r>
                              </w:del>
                              <w:r>
                                <w:t>threshold day as threshold day; obtain the possible day</w:t>
                              </w:r>
                              <w:ins w:id="341" w:author="jiang" w:date="2012-09-06T11:09:00Z">
                                <w:r w:rsidR="00D60A01">
                                  <w:t>,</w:t>
                                </w:r>
                              </w:ins>
                              <w:del w:id="342" w:author="jiang" w:date="2012-09-06T11:08:00Z">
                                <w:r w:rsidDel="00D60A01">
                                  <w:delText xml:space="preserve"> of</w:delText>
                                </w:r>
                              </w:del>
                              <w:r>
                                <w:t xml:space="preserve"> </w:t>
                              </w:r>
                              <w:del w:id="343" w:author="jiang" w:date="2012-09-06T11:07:00Z">
                                <w:r w:rsidDel="00D60A01">
                                  <w:delText>start of season (SOS)</w:delText>
                                </w:r>
                              </w:del>
                              <w:del w:id="344" w:author="jiang" w:date="2012-09-06T11:08:00Z">
                                <w:r w:rsidDel="00D60A01">
                                  <w:delText>,</w:delText>
                                </w:r>
                              </w:del>
                              <w:r>
                                <w:t>which is the closet to the threshold day</w:t>
                              </w:r>
                              <w:ins w:id="345" w:author="jiang" w:date="2012-09-06T11:09:00Z">
                                <w:r w:rsidR="00D60A01">
                                  <w:t>, from the crossover days</w:t>
                                </w:r>
                              </w:ins>
                              <w:r>
                                <w:t>; choose later day between the possible SOS day and the threshold day as SOS day;  if the SOS day is “snow” day, pick the next  “no-snow” day as SOS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0" y="5105400"/>
                            <a:ext cx="5772150" cy="863600"/>
                          </a:xfrm>
                          <a:prstGeom prst="rect">
                            <a:avLst/>
                          </a:prstGeom>
                          <a:solidFill>
                            <a:sysClr val="window" lastClr="FFFFFF"/>
                          </a:solidFill>
                          <a:ln w="25400" cap="flat" cmpd="sng" algn="ctr">
                            <a:solidFill>
                              <a:srgbClr val="F79646"/>
                            </a:solidFill>
                            <a:prstDash val="solid"/>
                          </a:ln>
                          <a:effectLst/>
                        </wps:spPr>
                        <wps:txbx>
                          <w:txbxContent>
                            <w:p w14:paraId="0564CFE1" w14:textId="110070EB" w:rsidR="00CE5836" w:rsidRDefault="00CE5836" w:rsidP="00C67FFC">
                              <w:pPr>
                                <w:jc w:val="center"/>
                              </w:pPr>
                              <w:r>
                                <w:t>pick the latest possible threshold day as threshold day; obtain the possible day of end of season (EOS),which is the closet to the threshold day</w:t>
                              </w:r>
                              <w:ins w:id="346" w:author="jiang" w:date="2012-09-06T11:10:00Z">
                                <w:r w:rsidR="009E775A">
                                  <w:t>, from the crossover days</w:t>
                                </w:r>
                              </w:ins>
                              <w:r>
                                <w:t>; choose earlier day between the possible EOS day and the threshold day as EOS day;  if the EOS day is “snow” day, pick the next  “no-snow” day as EOS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0" y="4222750"/>
                            <a:ext cx="5772150" cy="635000"/>
                          </a:xfrm>
                          <a:prstGeom prst="rect">
                            <a:avLst/>
                          </a:prstGeom>
                          <a:solidFill>
                            <a:sysClr val="window" lastClr="FFFFFF"/>
                          </a:solidFill>
                          <a:ln w="25400" cap="flat" cmpd="sng" algn="ctr">
                            <a:solidFill>
                              <a:srgbClr val="F79646"/>
                            </a:solidFill>
                            <a:prstDash val="solid"/>
                          </a:ln>
                          <a:effectLst/>
                        </wps:spPr>
                        <wps:txbx>
                          <w:txbxContent>
                            <w:p w14:paraId="75FBF61C" w14:textId="6E8E76A6" w:rsidR="00CE5836" w:rsidRDefault="00C9180C" w:rsidP="00C67FFC">
                              <w:pPr>
                                <w:jc w:val="center"/>
                              </w:pPr>
                              <w:ins w:id="347" w:author="jiang" w:date="2012-10-18T15:41:00Z">
                                <w:r>
                                  <w:t>O</w:t>
                                </w:r>
                              </w:ins>
                              <w:del w:id="348" w:author="jiang" w:date="2012-10-18T15:41:00Z">
                                <w:r w:rsidR="00CE5836" w:rsidDel="00C9180C">
                                  <w:delText>o</w:delText>
                                </w:r>
                              </w:del>
                              <w:r w:rsidR="00CE5836">
                                <w:t>btain the crossover days where time series crosses over its backward moving average from up; the possible threshold days where time series crosses over the 20% of maximum line from up, and the minimum slope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267450"/>
                            <a:ext cx="5772150" cy="450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F0A7EE" w14:textId="77777777" w:rsidR="00CE5836" w:rsidRDefault="00CE5836" w:rsidP="00C67FFC">
                              <w:pPr>
                                <w:jc w:val="center"/>
                              </w:pPr>
                              <w:r>
                                <w:t>Calculate other metrics such as up and down slope rates, integrated NDVI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owchart: Terminator 82"/>
                        <wps:cNvSpPr/>
                        <wps:spPr>
                          <a:xfrm>
                            <a:off x="95250" y="7010400"/>
                            <a:ext cx="5676900" cy="4889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4EC50C30" w14:textId="77777777" w:rsidR="00CE5836" w:rsidRDefault="00CE5836" w:rsidP="009922E1">
                              <w:pPr>
                                <w:jc w:val="center"/>
                              </w:pPr>
                              <w:r>
                                <w:t>NDVI metrics and smoothed data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a:off x="2863850" y="571500"/>
                            <a:ext cx="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2863850" y="1143000"/>
                            <a:ext cx="0" cy="14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2863850" y="1701800"/>
                            <a:ext cx="0"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863850" y="2241550"/>
                            <a:ext cx="0" cy="14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2863850" y="3022600"/>
                            <a:ext cx="0" cy="177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a:off x="2863850" y="4064000"/>
                            <a:ext cx="0" cy="158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2863850" y="485775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2863850" y="5969000"/>
                            <a:ext cx="0" cy="29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2863850" y="6718300"/>
                            <a:ext cx="0" cy="292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92" o:spid="_x0000_s1060" style="position:absolute;left:0;text-align:left;margin-left:23.8pt;margin-top:10.8pt;width:454.5pt;height:590.5pt;z-index:251709952" coordsize="57721,7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">
                <v:shapetype id="_x0000_t117" coordsize="21600,21600" o:spt="117" path="m4353,l17214,r4386,10800l17214,21600r-12861,l,10800xe">
                  <v:stroke joinstyle="miter"/>
                  <v:path gradientshapeok="t" o:connecttype="rect" textboxrect="4353,0,17214,21600"/>
                </v:shapetype>
                <v:shape id="Flowchart: Preparation 73" o:spid="_x0000_s1061" type="#_x0000_t117" style="position:absolute;left:11747;width:318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J1sQA&#10;AADbAAAADwAAAGRycy9kb3ducmV2LnhtbESPQYvCMBSE7wv+h/AEb2uqLirVKFJUvOxhVdDjs3m2&#10;xealNNHW/fWbBcHjMDPfMPNla0rxoNoVlhUM+hEI4tTqgjMFx8PmcwrCeWSNpWVS8CQHy0XnY46x&#10;tg3/0GPvMxEg7GJUkHtfxVK6NCeDrm8r4uBdbW3QB1lnUtfYBLgp5TCKxtJgwWEhx4qSnNLb/m4U&#10;rE/fyWAtk/P2Lr+S3+ayPR2roVK9bruagfDU+nf41d5pBZMR/H8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ydbEAAAA2wAAAA8AAAAAAAAAAAAAAAAAmAIAAGRycy9k&#10;b3ducmV2LnhtbFBLBQYAAAAABAAEAPUAAACJAwAAAAA=&#10;" fillcolor="white [3201]" strokecolor="#f79646 [3209]" strokeweight="2pt">
                  <v:textbox>
                    <w:txbxContent>
                      <w:p w14:paraId="2ADD13EF" w14:textId="77777777" w:rsidR="00CE5836" w:rsidRDefault="00CE5836" w:rsidP="007B6DCA">
                        <w:pPr>
                          <w:jc w:val="center"/>
                        </w:pPr>
                        <w:r>
                          <w:t>Smoothed-data time series</w:t>
                        </w:r>
                      </w:p>
                    </w:txbxContent>
                  </v:textbox>
                </v:shape>
                <v:rect id="Rectangle 74" o:spid="_x0000_s1062" style="position:absolute;left:11747;top:7366;width:36005;height:4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kdsMA&#10;AADbAAAADwAAAGRycy9kb3ducmV2LnhtbESPT4vCMBTE78J+h/AWvGmqiC5dUxFhwR6KqFv2+mhe&#10;/2DzUpqs1m9vBMHjMDO/YdabwbTiSr1rLCuYTSMQxIXVDVcKfs8/ky8QziNrbC2Tgjs52CQfozXG&#10;2t74SNeTr0SAsItRQe19F0vpipoMuqntiINX2t6gD7KvpO7xFuCmlfMoWkqDDYeFGjva1VRcTv9G&#10;QbbMsjmm+V+e5rvUrWb64Eut1Phz2H6D8DT4d/jV3msFqwU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BkdsMAAADbAAAADwAAAAAAAAAAAAAAAACYAgAAZHJzL2Rv&#10;d25yZXYueG1sUEsFBgAAAAAEAAQA9QAAAIgDAAAAAA==&#10;" fillcolor="white [3201]" strokecolor="#f79646 [3209]" strokeweight="2pt">
                  <v:textbox>
                    <w:txbxContent>
                      <w:p w14:paraId="3CF6631C" w14:textId="77777777" w:rsidR="00CE5836" w:rsidRDefault="00CE5836" w:rsidP="007B6DCA">
                        <w:pPr>
                          <w:jc w:val="center"/>
                        </w:pPr>
                        <w:r>
                          <w:t>Convert the time series from [0, 200] to [0.0, 1.0]</w:t>
                        </w:r>
                      </w:p>
                    </w:txbxContent>
                  </v:textbox>
                </v:rect>
                <v:rect id="Rectangle 75" o:spid="_x0000_s1063" style="position:absolute;left:4953;top:12890;width:49149;height:4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zB7cMA&#10;AADbAAAADwAAAGRycy9kb3ducmV2LnhtbESPT4vCMBTE78J+h/AWvGmqoC5dUxFhwR6KqFv2+mhe&#10;/2DzUpqs1m9vBMHjMDO/YdabwbTiSr1rLCuYTSMQxIXVDVcKfs8/ky8QziNrbC2Tgjs52CQfozXG&#10;2t74SNeTr0SAsItRQe19F0vpipoMuqntiINX2t6gD7KvpO7xFuCmlfMoWkqDDYeFGjva1VRcTv9G&#10;QbbMsjmm+V+e5rvUrWb64Eut1Phz2H6D8DT4d/jV3msFqwU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zB7cMAAADbAAAADwAAAAAAAAAAAAAAAACYAgAAZHJzL2Rv&#10;d25yZXYueG1sUEsFBgAAAAAEAAQA9QAAAIgDAAAAAA==&#10;" fillcolor="white [3201]" strokecolor="#f79646 [3209]" strokeweight="2pt">
                  <v:textbox>
                    <w:txbxContent>
                      <w:p w14:paraId="16558103" w14:textId="1A566712" w:rsidR="00CE5836" w:rsidRDefault="00D77B13" w:rsidP="00202C1F">
                        <w:pPr>
                          <w:jc w:val="center"/>
                        </w:pPr>
                        <w:ins w:id="351" w:author="jiang" w:date="2012-10-18T15:57:00Z">
                          <w:r>
                            <w:t>F</w:t>
                          </w:r>
                        </w:ins>
                        <w:ins w:id="352" w:author="jiang" w:date="2012-10-18T15:46:00Z">
                          <w:r w:rsidR="00C9180C">
                            <w:t>ix</w:t>
                          </w:r>
                        </w:ins>
                        <w:ins w:id="353" w:author="jiang" w:date="2012-10-18T15:57:00Z">
                          <w:r>
                            <w:t xml:space="preserve"> or variable length of window</w:t>
                          </w:r>
                        </w:ins>
                        <w:ins w:id="354" w:author="jiang" w:date="2012-10-18T15:46:00Z">
                          <w:r w:rsidR="00C9180C">
                            <w:t xml:space="preserve"> </w:t>
                          </w:r>
                        </w:ins>
                        <w:del w:id="355" w:author="jiang" w:date="2012-10-18T15:40:00Z">
                          <w:r w:rsidR="00CE5836" w:rsidDel="00C9180C">
                            <w:delText>d</w:delText>
                          </w:r>
                        </w:del>
                        <w:del w:id="356" w:author="jiang" w:date="2012-10-18T15:47:00Z">
                          <w:r w:rsidR="00CE5836" w:rsidDel="00C9180C">
                            <w:delText>etermine the</w:delText>
                          </w:r>
                        </w:del>
                        <w:del w:id="357" w:author="jiang" w:date="2012-10-18T15:51:00Z">
                          <w:r w:rsidR="00CE5836" w:rsidDel="00D77B13">
                            <w:delText xml:space="preserve"> </w:delText>
                          </w:r>
                        </w:del>
                        <w:del w:id="358" w:author="jiang" w:date="2012-10-18T15:57:00Z">
                          <w:r w:rsidR="00CE5836" w:rsidDel="00D77B13">
                            <w:delText xml:space="preserve">window width </w:delText>
                          </w:r>
                        </w:del>
                        <w:r w:rsidR="00CE5836">
                          <w:t>for delayed moving average method</w:t>
                        </w:r>
                      </w:p>
                    </w:txbxContent>
                  </v:textbox>
                </v:rect>
                <v:rect id="Rectangle 76" o:spid="_x0000_s1064" style="position:absolute;left:4953;top:18542;width:49149;height:3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5fmsMA&#10;AADbAAAADwAAAGRycy9kb3ducmV2LnhtbESPS4vCQBCE78L+h6GFvelED1GyTkSEBXMI4iN4bTKd&#10;B5vpCZlRs//eERb2WFTVV9RmO5pOPGhwrWUFi3kEgri0uuVawfXyPVuDcB5ZY2eZFPySg236Mdlg&#10;ou2TT/Q4+1oECLsEFTTe94mUrmzIoJvbnjh4lR0M+iCHWuoBnwFuOrmMolgabDksNNjTvqHy53w3&#10;CvI4z5eYFbciK/aZWy300Vdaqc/puPsC4Wn0/+G/9kErWMXw/hJ+gE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5fmsMAAADbAAAADwAAAAAAAAAAAAAAAACYAgAAZHJzL2Rv&#10;d25yZXYueG1sUEsFBgAAAAAEAAQA9QAAAIgDAAAAAA==&#10;" fillcolor="white [3201]" strokecolor="#f79646 [3209]" strokeweight="2pt">
                  <v:textbox>
                    <w:txbxContent>
                      <w:p w14:paraId="4A7F6843" w14:textId="5E4C84DF" w:rsidR="00CE5836" w:rsidRDefault="00CE5836" w:rsidP="00F439A3">
                        <w:pPr>
                          <w:jc w:val="center"/>
                        </w:pPr>
                        <w:r>
                          <w:t>Calculate forward and backward moving average of time series</w:t>
                        </w:r>
                        <w:ins w:id="359" w:author="jiang" w:date="2012-09-06T11:06:00Z">
                          <w:r w:rsidR="00D60A01">
                            <w:t>, respectively</w:t>
                          </w:r>
                        </w:ins>
                      </w:p>
                    </w:txbxContent>
                  </v:textbox>
                </v:rect>
                <v:rect id="Rectangle 78" o:spid="_x0000_s1065" style="position:absolute;top:32004;width:57721;height:8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uc70A&#10;AADbAAAADwAAAGRycy9kb3ducmV2LnhtbERPuwrCMBTdBf8hXMFNUx1UqlFEEOxQxEdxvTTXttjc&#10;lCZq/XszCI6H815tOlOLF7WusqxgMo5AEOdWV1wouF72owUI55E11pZJwYccbNb93gpjbd98otfZ&#10;FyKEsItRQel9E0vp8pIMurFtiAN3t61BH2BbSN3iO4SbWk6jaCYNVhwaSmxoV1L+OD+NgnSWplNM&#10;sluWZLvEzSf66O9aqeGg2y5BeOr8X/xzH7SCeRgbvoQf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L1uc70AAADbAAAADwAAAAAAAAAAAAAAAACYAgAAZHJzL2Rvd25yZXYu&#10;eG1sUEsFBgAAAAAEAAQA9QAAAIIDAAAAAA==&#10;" fillcolor="white [3201]" strokecolor="#f79646 [3209]" strokeweight="2pt">
                  <v:textbox>
                    <w:txbxContent>
                      <w:p w14:paraId="7E74ADB9" w14:textId="36BC1DFA" w:rsidR="00CE5836" w:rsidRDefault="00CE5836" w:rsidP="00743A56">
                        <w:pPr>
                          <w:jc w:val="center"/>
                        </w:pPr>
                        <w:r>
                          <w:t>pick the earliest possible</w:t>
                        </w:r>
                        <w:ins w:id="360" w:author="jiang" w:date="2012-09-06T11:05:00Z">
                          <w:r w:rsidR="00D60A01">
                            <w:t xml:space="preserve"> </w:t>
                          </w:r>
                        </w:ins>
                        <w:del w:id="361" w:author="jiang" w:date="2012-09-06T11:05:00Z">
                          <w:r w:rsidDel="00D60A01">
                            <w:delText xml:space="preserve"> </w:delText>
                          </w:r>
                        </w:del>
                        <w:r>
                          <w:t>threshold day as threshold day; obtain the possible day</w:t>
                        </w:r>
                        <w:ins w:id="362" w:author="jiang" w:date="2012-09-06T11:09:00Z">
                          <w:r w:rsidR="00D60A01">
                            <w:t>,</w:t>
                          </w:r>
                        </w:ins>
                        <w:del w:id="363" w:author="jiang" w:date="2012-09-06T11:08:00Z">
                          <w:r w:rsidDel="00D60A01">
                            <w:delText xml:space="preserve"> of</w:delText>
                          </w:r>
                        </w:del>
                        <w:r>
                          <w:t xml:space="preserve"> </w:t>
                        </w:r>
                        <w:del w:id="364" w:author="jiang" w:date="2012-09-06T11:07:00Z">
                          <w:r w:rsidDel="00D60A01">
                            <w:delText>start of season (SOS)</w:delText>
                          </w:r>
                        </w:del>
                        <w:del w:id="365" w:author="jiang" w:date="2012-09-06T11:08:00Z">
                          <w:r w:rsidDel="00D60A01">
                            <w:delText>,</w:delText>
                          </w:r>
                        </w:del>
                        <w:r>
                          <w:t>which is the closet to the threshold day</w:t>
                        </w:r>
                        <w:ins w:id="366" w:author="jiang" w:date="2012-09-06T11:09:00Z">
                          <w:r w:rsidR="00D60A01">
                            <w:t>, from the crossover days</w:t>
                          </w:r>
                        </w:ins>
                        <w:r>
                          <w:t>; choose later day between the possible SOS day and the threshold day as SOS day;  if the SOS day is “snow” day, pick the next  “no-snow” day as SOS day.</w:t>
                        </w:r>
                      </w:p>
                    </w:txbxContent>
                  </v:textbox>
                </v:rect>
                <v:rect id="Rectangle 79" o:spid="_x0000_s1066" style="position:absolute;top:51054;width:57721;height:8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fKsMA&#10;AADbAAAADwAAAGRycy9kb3ducmV2LnhtbESPQWvCQBSE70L/w/IEb7qxB9ukriItghcLph7a2yP7&#10;3AR334bsJsZ/3y0IPQ4z8w2z3o7OioG60HhWsFxkIIgrrxs2Cs5f+/kriBCRNVrPpOBOAbabp8ka&#10;C+1vfKKhjEYkCIcCFdQxtoWUoarJYVj4ljh5F985jEl2RuoObwnurHzOspV02HBaqLGl95qqa9k7&#10;BR9Hkw/f9hwtX8Zemp++LPNPpWbTcfcGItIY/8OP9kEreMnh70v6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nfKsMAAADbAAAADwAAAAAAAAAAAAAAAACYAgAAZHJzL2Rv&#10;d25yZXYueG1sUEsFBgAAAAAEAAQA9QAAAIgDAAAAAA==&#10;" fillcolor="window" strokecolor="#f79646" strokeweight="2pt">
                  <v:textbox>
                    <w:txbxContent>
                      <w:p w14:paraId="0564CFE1" w14:textId="110070EB" w:rsidR="00CE5836" w:rsidRDefault="00CE5836" w:rsidP="00C67FFC">
                        <w:pPr>
                          <w:jc w:val="center"/>
                        </w:pPr>
                        <w:r>
                          <w:t>pick the latest possible threshold day as threshold day; obtain the possible day of end of season (EOS),which is the closet to the threshold day</w:t>
                        </w:r>
                        <w:ins w:id="367" w:author="jiang" w:date="2012-09-06T11:10:00Z">
                          <w:r w:rsidR="009E775A">
                            <w:t>, from the crossover days</w:t>
                          </w:r>
                        </w:ins>
                        <w:r>
                          <w:t>; choose earlier day between the possible EOS day and the threshold day as EOS day;  if the EOS day is “snow” day, pick the next  “no-snow” day as EOS day.</w:t>
                        </w:r>
                      </w:p>
                    </w:txbxContent>
                  </v:textbox>
                </v:rect>
                <v:rect id="Rectangle 80" o:spid="_x0000_s1067" style="position:absolute;top:42227;width:57721;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kMAA&#10;AADbAAAADwAAAGRycy9kb3ducmV2LnhtbERPu2rDMBTdC/kHcQPdarkdguNECaUh0CWFuh6S7WLd&#10;yKbSlbHkR/++GgodD+e9Py7OiomG0HlW8JzlIIgbrzs2Cuqv81MBIkRkjdYzKfihAMfD6mGPpfYz&#10;f9JURSNSCIcSFbQx9qWUoWnJYch8T5y4ux8cxgQHI/WAcwp3Vr7k+UY67Dg1tNjTW0vNdzU6BaeL&#10;2U5XW0fL92WU5jZW1fZDqcf18roDEWmJ/+I/97tWUKT16Uv6AfL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GkMAAAADbAAAADwAAAAAAAAAAAAAAAACYAgAAZHJzL2Rvd25y&#10;ZXYueG1sUEsFBgAAAAAEAAQA9QAAAIUDAAAAAA==&#10;" fillcolor="window" strokecolor="#f79646" strokeweight="2pt">
                  <v:textbox>
                    <w:txbxContent>
                      <w:p w14:paraId="75FBF61C" w14:textId="6E8E76A6" w:rsidR="00CE5836" w:rsidRDefault="00C9180C" w:rsidP="00C67FFC">
                        <w:pPr>
                          <w:jc w:val="center"/>
                        </w:pPr>
                        <w:ins w:id="368" w:author="jiang" w:date="2012-10-18T15:41:00Z">
                          <w:r>
                            <w:t>O</w:t>
                          </w:r>
                        </w:ins>
                        <w:del w:id="369" w:author="jiang" w:date="2012-10-18T15:41:00Z">
                          <w:r w:rsidR="00CE5836" w:rsidDel="00C9180C">
                            <w:delText>o</w:delText>
                          </w:r>
                        </w:del>
                        <w:r w:rsidR="00CE5836">
                          <w:t>btain the crossover days where time series crosses over its backward moving average from up; the possible threshold days where time series crosses over the 20% of maximum line from up, and the minimum slope day</w:t>
                        </w:r>
                      </w:p>
                    </w:txbxContent>
                  </v:textbox>
                </v:rect>
                <v:rect id="Rectangle 81" o:spid="_x0000_s1068" style="position:absolute;top:62674;width:57721;height:4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3ycMA&#10;AADbAAAADwAAAGRycy9kb3ducmV2LnhtbESPT4vCMBTE78J+h/CEvWlaDypdY5HCgj2UxT/F66N5&#10;tmWbl9JE7X77jSB4HGbmN8wmHU0n7jS41rKCeB6BIK6sbrlWcD59z9YgnEfW2FkmBX/kIN1+TDaY&#10;aPvgA92PvhYBwi5BBY33fSKlqxoy6Oa2Jw7e1Q4GfZBDLfWAjwA3nVxE0VIabDksNNhT1lD1e7wZ&#10;BcWyKBaYl5cyL7PcrWL9469aqc/puPsC4Wn07/CrvdcK1jE8v4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K3ycMAAADbAAAADwAAAAAAAAAAAAAAAACYAgAAZHJzL2Rv&#10;d25yZXYueG1sUEsFBgAAAAAEAAQA9QAAAIgDAAAAAA==&#10;" fillcolor="white [3201]" strokecolor="#f79646 [3209]" strokeweight="2pt">
                  <v:textbox>
                    <w:txbxContent>
                      <w:p w14:paraId="2EF0A7EE" w14:textId="77777777" w:rsidR="00CE5836" w:rsidRDefault="00CE5836" w:rsidP="00C67FFC">
                        <w:pPr>
                          <w:jc w:val="center"/>
                        </w:pPr>
                        <w:r>
                          <w:t>Calculate other metrics such as up and down slope rates, integrated NDVI values.</w:t>
                        </w:r>
                      </w:p>
                    </w:txbxContent>
                  </v:textbox>
                </v:rect>
                <v:shapetype id="_x0000_t116" coordsize="21600,21600" o:spt="116" path="m3475,qx,10800,3475,21600l18125,21600qx21600,10800,18125,xe">
                  <v:stroke joinstyle="miter"/>
                  <v:path gradientshapeok="t" o:connecttype="rect" textboxrect="1018,3163,20582,18437"/>
                </v:shapetype>
                <v:shape id="Flowchart: Terminator 82" o:spid="_x0000_s1069" type="#_x0000_t116" style="position:absolute;left:952;top:70104;width:56769;height:4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ZSsQA&#10;AADbAAAADwAAAGRycy9kb3ducmV2LnhtbESPQWvCQBSE7wX/w/IKvdVNc5CQuoqKlhZyaSqeH9ln&#10;Esy+jdk1if56tyB4HGbmG2a+HE0jeupcbVnBxzQCQVxYXXOpYP+3e09AOI+ssbFMCq7kYLmYvMwx&#10;1XbgX+pzX4oAYZeigsr7NpXSFRUZdFPbEgfvaDuDPsiulLrDIcBNI+MomkmDNYeFClvaVFSc8otR&#10;8CO367i57Pbn09dm3M5uyeGaZUq9vY6rTxCeRv8MP9rfWkESw/+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vGUrEAAAA2wAAAA8AAAAAAAAAAAAAAAAAmAIAAGRycy9k&#10;b3ducmV2LnhtbFBLBQYAAAAABAAEAPUAAACJAwAAAAA=&#10;" fillcolor="white [3201]" strokecolor="#f79646 [3209]" strokeweight="2pt">
                  <v:textbox>
                    <w:txbxContent>
                      <w:p w14:paraId="4EC50C30" w14:textId="77777777" w:rsidR="00CE5836" w:rsidRDefault="00CE5836" w:rsidP="009922E1">
                        <w:pPr>
                          <w:jc w:val="center"/>
                        </w:pPr>
                        <w:r>
                          <w:t>NDVI metrics and smoothed data files</w:t>
                        </w:r>
                      </w:p>
                    </w:txbxContent>
                  </v:textbox>
                </v:shape>
                <v:shapetype id="_x0000_t32" coordsize="21600,21600" o:spt="32" o:oned="t" path="m,l21600,21600e" filled="f">
                  <v:path arrowok="t" fillok="f" o:connecttype="none"/>
                  <o:lock v:ext="edit" shapetype="t"/>
                </v:shapetype>
                <v:shape id="Straight Arrow Connector 83" o:spid="_x0000_s1070" type="#_x0000_t32" style="position:absolute;left:28638;top:5715;width:0;height:1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JJsIAAADbAAAADwAAAGRycy9kb3ducmV2LnhtbESPT4vCMBTE78J+h/AW9mbTXamUahQR&#10;il79B+7tbfNsi81LaVLtfnsjCB6HmfkNM18OphE36lxtWcF3FIMgLqyuuVRwPOTjFITzyBoby6Tg&#10;nxwsFx+jOWba3nlHt70vRYCwy1BB5X2bSemKigy6yLbEwbvYzqAPsiul7vAe4KaRP3E8lQZrDgsV&#10;trSuqLjue6NgcvkbNqlfyTQ/23XfJ0lyyn+V+vocVjMQngb/Dr/aW60gncD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JJsIAAADbAAAADwAAAAAAAAAAAAAA&#10;AAChAgAAZHJzL2Rvd25yZXYueG1sUEsFBgAAAAAEAAQA+QAAAJADAAAAAA==&#10;" strokecolor="#4579b8 [3044]">
                  <v:stroke endarrow="open"/>
                </v:shape>
                <v:shape id="Straight Arrow Connector 84" o:spid="_x0000_s1071" type="#_x0000_t32" style="position:absolute;left:28638;top:11430;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nRUsIAAADbAAAADwAAAGRycy9kb3ducmV2LnhtbESPT4vCMBTE78J+h/AW9qbprlZKNYoI&#10;xb36D/T2bJ5tsXkpTardb78RBI/DzPyGmS97U4s7ta6yrOB7FIEgzq2uuFBw2GfDBITzyBpry6Tg&#10;jxwsFx+DOabaPnhL950vRICwS1FB6X2TSunykgy6kW2Ig3e1rUEfZFtI3eIjwE0tf6JoKg1WHBZK&#10;bGhdUn7bdUbB+HrpN4lfySQ72XXXxXF8zM5KfX32qxkIT71/h1/tX60gmcD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nRUsIAAADbAAAADwAAAAAAAAAAAAAA&#10;AAChAgAAZHJzL2Rvd25yZXYueG1sUEsFBgAAAAAEAAQA+QAAAJADAAAAAA==&#10;" strokecolor="#4579b8 [3044]">
                  <v:stroke endarrow="open"/>
                </v:shape>
                <v:shape id="Straight Arrow Connector 85" o:spid="_x0000_s1072" type="#_x0000_t32" style="position:absolute;left:28638;top:17018;width:0;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V0ycMAAADbAAAADwAAAGRycy9kb3ducmV2LnhtbESPS2vDMBCE74H+B7GF3hI5LQ7GtRJC&#10;wLTX5gHtbWutH8RaGUt+9N9XgUCOw8x8w2S72bRipN41lhWsVxEI4sLqhisF51O+TEA4j6yxtUwK&#10;/sjBbvu0yDDVduIvGo++EgHCLkUFtfddKqUrajLoVrYjDl5pe4M+yL6SuscpwE0rX6NoIw02HBZq&#10;7OhQU3E9DkbBW/k7fyR+L5P82x6GIY7jS/6j1MvzvH8H4Wn2j/C9/akVJDHcvoQf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ldMnDAAAA2wAAAA8AAAAAAAAAAAAA&#10;AAAAoQIAAGRycy9kb3ducmV2LnhtbFBLBQYAAAAABAAEAPkAAACRAwAAAAA=&#10;" strokecolor="#4579b8 [3044]">
                  <v:stroke endarrow="open"/>
                </v:shape>
                <v:shape id="Straight Arrow Connector 86" o:spid="_x0000_s1073" type="#_x0000_t32" style="position:absolute;left:28638;top:22415;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fqvsMAAADbAAAADwAAAGRycy9kb3ducmV2LnhtbESPQWuDQBSE74X8h+UFcmvWJChisgki&#10;SHutbaG5vbgvKnHfirsm9t93C4Ueh5n5hjmcZtOLO42us6xgs45AENdWd9wo+Hgvn1MQziNr7C2T&#10;gm9ycDoung6YafvgN7pXvhEBwi5DBa33Qyalq1sy6NZ2IA7e1Y4GfZBjI/WIjwA3vdxGUSINdhwW&#10;WhyoaKm+VZNRsLte5pfU5zItv2wxTXEcf5ZnpVbLOd+D8DT7//Bf+1UrSBP4/RJ+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36r7DAAAA2wAAAA8AAAAAAAAAAAAA&#10;AAAAoQIAAGRycy9kb3ducmV2LnhtbFBLBQYAAAAABAAEAPkAAACRAwAAAAA=&#10;" strokecolor="#4579b8 [3044]">
                  <v:stroke endarrow="open"/>
                </v:shape>
                <v:shape id="Straight Arrow Connector 87" o:spid="_x0000_s1074" type="#_x0000_t32" style="position:absolute;left:28638;top:30226;width:0;height:1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tPJcIAAADbAAAADwAAAGRycy9kb3ducmV2LnhtbESPT4vCMBTE78J+h/AW9qbprlRLNYoI&#10;xb36D/T2bJ5tsXkpTardb78RBI/DzPyGmS97U4s7ta6yrOB7FIEgzq2uuFBw2GfDBITzyBpry6Tg&#10;jxwsFx+DOabaPnhL950vRICwS1FB6X2TSunykgy6kW2Ig3e1rUEfZFtI3eIjwE0tf6JoIg1WHBZK&#10;bGhdUn7bdUbB+HrpN4lfySQ72XXXxXF8zM5KfX32qxkIT71/h1/tX60gmcL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btPJcIAAADbAAAADwAAAAAAAAAAAAAA&#10;AAChAgAAZHJzL2Rvd25yZXYueG1sUEsFBgAAAAAEAAQA+QAAAJADAAAAAA==&#10;" strokecolor="#4579b8 [3044]">
                  <v:stroke endarrow="open"/>
                </v:shape>
                <v:shape id="Straight Arrow Connector 88" o:spid="_x0000_s1075" type="#_x0000_t32" style="position:absolute;left:28638;top:40640;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bV78AAADbAAAADwAAAGRycy9kb3ducmV2LnhtbERPy4rCMBTdD/gP4Q6403SUSumYighF&#10;t75Ad9fm9sE0N6VJtf79ZDEwy8N5rzejacWTetdYVvA1j0AQF1Y3XCm4nPNZAsJ5ZI2tZVLwJgeb&#10;bPKxxlTbFx/pefKVCCHsUlRQe9+lUrqiJoNubjviwJW2N+gD7Cupe3yFcNPKRRStpMGGQ0ONHe1q&#10;Kn5Og1GwLB/jPvFbmeQ3uxuGOI6v+V2p6ee4/QbhafT/4j/3QStIwtj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bV78AAADbAAAADwAAAAAAAAAAAAAAAACh&#10;AgAAZHJzL2Rvd25yZXYueG1sUEsFBgAAAAAEAAQA+QAAAI0DAAAAAA==&#10;" strokecolor="#4579b8 [3044]">
                  <v:stroke endarrow="open"/>
                </v:shape>
                <v:shape id="Straight Arrow Connector 89" o:spid="_x0000_s1076" type="#_x0000_t32" style="position:absolute;left:28638;top:48577;width:0;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Straight Arrow Connector 90" o:spid="_x0000_s1077" type="#_x0000_t32" style="position:absolute;left:28638;top:59690;width:0;height:29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tBjMEAAADbAAAADwAAAGRycy9kb3ducmV2LnhtbERPy0rDQBTdC/7DcIXuzERLJKaZhFII&#10;um2toLvbzM0DM3dCZtLGv+8sCl0ezjsvFzOIM02ut6zgJYpBENdW99wqOH5VzykI55E1DpZJwT85&#10;KIvHhxwzbS+8p/PBtyKEsMtQQef9mEnp6o4MusiOxIFr7GTQBzi1Uk94CeFmkK9x/CYN9hwaOhxp&#10;11H9d5iNgnVzWj5Sv5Vp9WN385wkyXf1q9TqadluQHha/F18c39qBe9hff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i0GMwQAAANsAAAAPAAAAAAAAAAAAAAAA&#10;AKECAABkcnMvZG93bnJldi54bWxQSwUGAAAAAAQABAD5AAAAjwMAAAAA&#10;" strokecolor="#4579b8 [3044]">
                  <v:stroke endarrow="open"/>
                </v:shape>
                <v:shape id="Straight Arrow Connector 91" o:spid="_x0000_s1078" type="#_x0000_t32" style="position:absolute;left:28638;top:67183;width:0;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group>
            </w:pict>
          </mc:Fallback>
        </mc:AlternateContent>
      </w:r>
    </w:p>
    <w:p w14:paraId="40BF0DAD" w14:textId="77777777" w:rsidR="007B6DCA" w:rsidRPr="00362708" w:rsidRDefault="007B6DCA">
      <w:pPr>
        <w:pStyle w:val="Standard"/>
        <w:autoSpaceDE w:val="0"/>
        <w:jc w:val="both"/>
        <w:rPr>
          <w:lang w:val="en-US"/>
        </w:rPr>
      </w:pPr>
    </w:p>
    <w:p w14:paraId="7C7C6D8D" w14:textId="77777777" w:rsidR="007B6DCA" w:rsidRPr="00362708" w:rsidRDefault="007B6DCA">
      <w:pPr>
        <w:pStyle w:val="Standard"/>
        <w:autoSpaceDE w:val="0"/>
        <w:jc w:val="both"/>
        <w:rPr>
          <w:lang w:val="en-US"/>
        </w:rPr>
      </w:pPr>
    </w:p>
    <w:p w14:paraId="4C83B3E8" w14:textId="77777777" w:rsidR="004F068D" w:rsidRPr="00362708" w:rsidRDefault="004F068D" w:rsidP="00F439A3">
      <w:pPr>
        <w:pStyle w:val="Standard"/>
        <w:autoSpaceDE w:val="0"/>
        <w:jc w:val="both"/>
        <w:rPr>
          <w:lang w:val="en-US"/>
        </w:rPr>
      </w:pPr>
    </w:p>
    <w:p w14:paraId="7399A485" w14:textId="77777777" w:rsidR="00F439A3" w:rsidRPr="00362708" w:rsidRDefault="00F439A3" w:rsidP="00F439A3">
      <w:pPr>
        <w:pStyle w:val="Standard"/>
        <w:autoSpaceDE w:val="0"/>
        <w:jc w:val="both"/>
        <w:rPr>
          <w:lang w:val="en-US"/>
        </w:rPr>
      </w:pPr>
    </w:p>
    <w:p w14:paraId="684968F7" w14:textId="77777777" w:rsidR="00F439A3" w:rsidRPr="00362708" w:rsidRDefault="00F439A3" w:rsidP="00F439A3">
      <w:pPr>
        <w:pStyle w:val="Standard"/>
        <w:autoSpaceDE w:val="0"/>
        <w:jc w:val="both"/>
        <w:rPr>
          <w:lang w:val="en-US"/>
        </w:rPr>
      </w:pPr>
    </w:p>
    <w:p w14:paraId="634CC63D" w14:textId="77777777" w:rsidR="00F439A3" w:rsidRPr="00362708" w:rsidRDefault="00F439A3" w:rsidP="00F439A3">
      <w:pPr>
        <w:pStyle w:val="Standard"/>
        <w:autoSpaceDE w:val="0"/>
        <w:jc w:val="both"/>
        <w:rPr>
          <w:lang w:val="en-US"/>
        </w:rPr>
      </w:pPr>
    </w:p>
    <w:p w14:paraId="135DEB54" w14:textId="77777777" w:rsidR="00F439A3" w:rsidRPr="00362708" w:rsidRDefault="00F439A3" w:rsidP="00F439A3">
      <w:pPr>
        <w:pStyle w:val="Standard"/>
        <w:autoSpaceDE w:val="0"/>
        <w:jc w:val="both"/>
        <w:rPr>
          <w:lang w:val="en-US"/>
        </w:rPr>
      </w:pPr>
    </w:p>
    <w:p w14:paraId="1519AED7" w14:textId="77777777" w:rsidR="00F439A3" w:rsidRPr="00362708" w:rsidRDefault="00F439A3" w:rsidP="00F439A3">
      <w:pPr>
        <w:pStyle w:val="Standard"/>
        <w:autoSpaceDE w:val="0"/>
        <w:jc w:val="both"/>
        <w:rPr>
          <w:lang w:val="en-US"/>
        </w:rPr>
      </w:pPr>
    </w:p>
    <w:p w14:paraId="15551FDC" w14:textId="77777777" w:rsidR="00F439A3" w:rsidRPr="00362708" w:rsidRDefault="00F439A3" w:rsidP="00F439A3">
      <w:pPr>
        <w:pStyle w:val="Standard"/>
        <w:autoSpaceDE w:val="0"/>
        <w:jc w:val="both"/>
        <w:rPr>
          <w:lang w:val="en-US"/>
        </w:rPr>
      </w:pPr>
    </w:p>
    <w:p w14:paraId="7DB405C6" w14:textId="77777777" w:rsidR="004F068D" w:rsidRPr="00362708" w:rsidRDefault="004F068D">
      <w:pPr>
        <w:pStyle w:val="Standard"/>
        <w:autoSpaceDE w:val="0"/>
        <w:jc w:val="both"/>
        <w:rPr>
          <w:lang w:val="en-US"/>
        </w:rPr>
      </w:pPr>
    </w:p>
    <w:p w14:paraId="7E4E6860" w14:textId="77777777" w:rsidR="004F068D" w:rsidRPr="00362708" w:rsidRDefault="004F068D">
      <w:pPr>
        <w:pStyle w:val="Standard"/>
        <w:autoSpaceDE w:val="0"/>
        <w:jc w:val="both"/>
        <w:rPr>
          <w:lang w:val="en-US"/>
        </w:rPr>
      </w:pPr>
    </w:p>
    <w:p w14:paraId="21071700" w14:textId="77777777" w:rsidR="004F068D" w:rsidRPr="00362708" w:rsidRDefault="004F068D">
      <w:pPr>
        <w:pStyle w:val="Standard"/>
        <w:autoSpaceDE w:val="0"/>
        <w:jc w:val="both"/>
        <w:rPr>
          <w:lang w:val="en-US"/>
        </w:rPr>
      </w:pPr>
    </w:p>
    <w:p w14:paraId="280A12AC" w14:textId="77777777" w:rsidR="004F068D" w:rsidRPr="00362708" w:rsidRDefault="004F068D">
      <w:pPr>
        <w:pStyle w:val="Standard"/>
        <w:autoSpaceDE w:val="0"/>
        <w:jc w:val="both"/>
        <w:rPr>
          <w:lang w:val="en-US"/>
        </w:rPr>
      </w:pPr>
    </w:p>
    <w:p w14:paraId="257B28C0" w14:textId="77777777" w:rsidR="004F068D" w:rsidRPr="00362708" w:rsidRDefault="00C67FFC">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93568" behindDoc="0" locked="0" layoutInCell="1" allowOverlap="1" wp14:anchorId="41660FB3" wp14:editId="0375245E">
                <wp:simplePos x="0" y="0"/>
                <wp:positionH relativeFrom="column">
                  <wp:posOffset>302260</wp:posOffset>
                </wp:positionH>
                <wp:positionV relativeFrom="paragraph">
                  <wp:posOffset>71120</wp:posOffset>
                </wp:positionV>
                <wp:extent cx="5772150" cy="635000"/>
                <wp:effectExtent l="0" t="0" r="19050" b="12700"/>
                <wp:wrapNone/>
                <wp:docPr id="77" name="Rectangle 77"/>
                <wp:cNvGraphicFramePr/>
                <a:graphic xmlns:a="http://schemas.openxmlformats.org/drawingml/2006/main">
                  <a:graphicData uri="http://schemas.microsoft.com/office/word/2010/wordprocessingShape">
                    <wps:wsp>
                      <wps:cNvSpPr/>
                      <wps:spPr>
                        <a:xfrm>
                          <a:off x="0" y="0"/>
                          <a:ext cx="5772150" cy="635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4643F5" w14:textId="7E9D2B2E" w:rsidR="00CE5836" w:rsidRDefault="00C9180C" w:rsidP="00F439A3">
                            <w:pPr>
                              <w:jc w:val="center"/>
                            </w:pPr>
                            <w:ins w:id="349" w:author="jiang" w:date="2012-10-18T15:40:00Z">
                              <w:r>
                                <w:t>O</w:t>
                              </w:r>
                            </w:ins>
                            <w:del w:id="350" w:author="jiang" w:date="2012-10-18T15:40:00Z">
                              <w:r w:rsidR="00CE5836" w:rsidDel="00C9180C">
                                <w:delText>o</w:delText>
                              </w:r>
                            </w:del>
                            <w:r w:rsidR="00CE5836">
                              <w:t>btain the crossover days where time series crosses over its forward moving average from down; the possible threshold days where time series crosses over the 20% of maximum line from down, and the maximum slope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79" style="position:absolute;left:0;text-align:left;margin-left:23.8pt;margin-top:5.6pt;width:454.5pt;height:50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" fillcolor="white [3201]" strokecolor="#f79646 [3209]" strokeweight="2pt">
                <v:textbox>
                  <w:txbxContent>
                    <w:p w14:paraId="314643F5" w14:textId="7E9D2B2E" w:rsidR="00CE5836" w:rsidRDefault="00C9180C" w:rsidP="00F439A3">
                      <w:pPr>
                        <w:jc w:val="center"/>
                      </w:pPr>
                      <w:ins w:id="372" w:author="jiang" w:date="2012-10-18T15:40:00Z">
                        <w:r>
                          <w:t>O</w:t>
                        </w:r>
                      </w:ins>
                      <w:del w:id="373" w:author="jiang" w:date="2012-10-18T15:40:00Z">
                        <w:r w:rsidR="00CE5836" w:rsidDel="00C9180C">
                          <w:delText>o</w:delText>
                        </w:r>
                      </w:del>
                      <w:r w:rsidR="00CE5836">
                        <w:t>btain the crossover days where time series crosses over its forward moving average from down; the possible threshold days where time series crosses over the 20% of maximum line from down, and the maximum slope day</w:t>
                      </w:r>
                    </w:p>
                  </w:txbxContent>
                </v:textbox>
              </v:rect>
            </w:pict>
          </mc:Fallback>
        </mc:AlternateContent>
      </w:r>
    </w:p>
    <w:p w14:paraId="00D7268B" w14:textId="77777777" w:rsidR="004F068D" w:rsidRPr="00362708" w:rsidRDefault="004F068D">
      <w:pPr>
        <w:pStyle w:val="Standard"/>
        <w:autoSpaceDE w:val="0"/>
        <w:jc w:val="both"/>
        <w:rPr>
          <w:lang w:val="en-US"/>
        </w:rPr>
      </w:pPr>
    </w:p>
    <w:p w14:paraId="58EE5F56" w14:textId="77777777" w:rsidR="004F068D" w:rsidRPr="00362708" w:rsidRDefault="004F068D">
      <w:pPr>
        <w:pStyle w:val="Standard"/>
        <w:autoSpaceDE w:val="0"/>
        <w:jc w:val="both"/>
        <w:rPr>
          <w:lang w:val="en-US"/>
        </w:rPr>
      </w:pPr>
    </w:p>
    <w:p w14:paraId="4BCC52F7" w14:textId="77777777" w:rsidR="004F068D" w:rsidRPr="00362708" w:rsidRDefault="004F068D">
      <w:pPr>
        <w:pStyle w:val="Standard"/>
        <w:autoSpaceDE w:val="0"/>
        <w:jc w:val="both"/>
        <w:rPr>
          <w:lang w:val="en-US"/>
        </w:rPr>
      </w:pPr>
    </w:p>
    <w:p w14:paraId="7897A22C" w14:textId="77777777" w:rsidR="004F068D" w:rsidRPr="00362708" w:rsidRDefault="004F068D">
      <w:pPr>
        <w:pStyle w:val="Standard"/>
        <w:autoSpaceDE w:val="0"/>
        <w:jc w:val="both"/>
        <w:rPr>
          <w:lang w:val="en-US"/>
        </w:rPr>
      </w:pPr>
    </w:p>
    <w:p w14:paraId="6C356705" w14:textId="77777777" w:rsidR="004F068D" w:rsidRPr="00362708" w:rsidRDefault="004F068D">
      <w:pPr>
        <w:pStyle w:val="Standard"/>
        <w:autoSpaceDE w:val="0"/>
        <w:jc w:val="both"/>
        <w:rPr>
          <w:lang w:val="en-US"/>
        </w:rPr>
      </w:pPr>
    </w:p>
    <w:p w14:paraId="57BE2087" w14:textId="77777777" w:rsidR="00C67FFC" w:rsidRPr="00362708" w:rsidRDefault="00C67FFC">
      <w:pPr>
        <w:pStyle w:val="Standard"/>
        <w:autoSpaceDE w:val="0"/>
        <w:jc w:val="both"/>
        <w:rPr>
          <w:lang w:val="en-US"/>
        </w:rPr>
      </w:pPr>
    </w:p>
    <w:p w14:paraId="33F2C2AB" w14:textId="77777777" w:rsidR="00C67FFC" w:rsidRPr="00362708" w:rsidRDefault="00C67FFC">
      <w:pPr>
        <w:pStyle w:val="Standard"/>
        <w:autoSpaceDE w:val="0"/>
        <w:jc w:val="both"/>
        <w:rPr>
          <w:lang w:val="en-US"/>
        </w:rPr>
      </w:pPr>
    </w:p>
    <w:p w14:paraId="0322FBFB" w14:textId="77777777" w:rsidR="00C67FFC" w:rsidRPr="00362708" w:rsidRDefault="00C67FFC">
      <w:pPr>
        <w:pStyle w:val="Standard"/>
        <w:autoSpaceDE w:val="0"/>
        <w:jc w:val="both"/>
        <w:rPr>
          <w:lang w:val="en-US"/>
        </w:rPr>
      </w:pPr>
    </w:p>
    <w:p w14:paraId="70298833" w14:textId="77777777" w:rsidR="00C67FFC" w:rsidRPr="00362708" w:rsidRDefault="00C67FFC">
      <w:pPr>
        <w:pStyle w:val="Standard"/>
        <w:autoSpaceDE w:val="0"/>
        <w:jc w:val="both"/>
        <w:rPr>
          <w:lang w:val="en-US"/>
        </w:rPr>
      </w:pPr>
    </w:p>
    <w:p w14:paraId="045AF954" w14:textId="77777777" w:rsidR="00C67FFC" w:rsidRPr="00362708" w:rsidRDefault="00C67FFC">
      <w:pPr>
        <w:pStyle w:val="Standard"/>
        <w:autoSpaceDE w:val="0"/>
        <w:jc w:val="both"/>
        <w:rPr>
          <w:lang w:val="en-US"/>
        </w:rPr>
      </w:pPr>
    </w:p>
    <w:p w14:paraId="311BCC2E" w14:textId="77777777" w:rsidR="00C67FFC" w:rsidRPr="00362708" w:rsidRDefault="00C67FFC">
      <w:pPr>
        <w:pStyle w:val="Standard"/>
        <w:autoSpaceDE w:val="0"/>
        <w:jc w:val="both"/>
        <w:rPr>
          <w:lang w:val="en-US"/>
        </w:rPr>
      </w:pPr>
    </w:p>
    <w:p w14:paraId="1274D130" w14:textId="77777777" w:rsidR="00C67FFC" w:rsidRPr="00362708" w:rsidRDefault="00C67FFC">
      <w:pPr>
        <w:pStyle w:val="Standard"/>
        <w:autoSpaceDE w:val="0"/>
        <w:jc w:val="both"/>
        <w:rPr>
          <w:lang w:val="en-US"/>
        </w:rPr>
      </w:pPr>
    </w:p>
    <w:p w14:paraId="2689D510" w14:textId="77777777" w:rsidR="009922E1" w:rsidRPr="00362708" w:rsidRDefault="009922E1">
      <w:pPr>
        <w:pStyle w:val="Standard"/>
        <w:autoSpaceDE w:val="0"/>
        <w:jc w:val="both"/>
        <w:rPr>
          <w:lang w:val="en-US"/>
        </w:rPr>
      </w:pPr>
    </w:p>
    <w:p w14:paraId="10BF8A40" w14:textId="77777777" w:rsidR="009922E1" w:rsidRPr="00362708" w:rsidRDefault="009922E1">
      <w:pPr>
        <w:pStyle w:val="Standard"/>
        <w:autoSpaceDE w:val="0"/>
        <w:jc w:val="both"/>
        <w:rPr>
          <w:lang w:val="en-US"/>
        </w:rPr>
      </w:pPr>
    </w:p>
    <w:p w14:paraId="1F277F03" w14:textId="77777777" w:rsidR="009922E1" w:rsidRPr="00362708" w:rsidRDefault="009922E1">
      <w:pPr>
        <w:pStyle w:val="Standard"/>
        <w:autoSpaceDE w:val="0"/>
        <w:jc w:val="both"/>
        <w:rPr>
          <w:lang w:val="en-US"/>
        </w:rPr>
      </w:pPr>
    </w:p>
    <w:p w14:paraId="49404DB0" w14:textId="77777777" w:rsidR="009922E1" w:rsidRPr="00362708" w:rsidRDefault="009922E1">
      <w:pPr>
        <w:pStyle w:val="Standard"/>
        <w:autoSpaceDE w:val="0"/>
        <w:jc w:val="both"/>
        <w:rPr>
          <w:lang w:val="en-US"/>
        </w:rPr>
      </w:pPr>
    </w:p>
    <w:p w14:paraId="42F12A3C" w14:textId="77777777" w:rsidR="009922E1" w:rsidRPr="00362708" w:rsidRDefault="009922E1">
      <w:pPr>
        <w:pStyle w:val="Standard"/>
        <w:autoSpaceDE w:val="0"/>
        <w:jc w:val="both"/>
        <w:rPr>
          <w:lang w:val="en-US"/>
        </w:rPr>
      </w:pPr>
    </w:p>
    <w:p w14:paraId="38EE1CB5" w14:textId="77777777" w:rsidR="009922E1" w:rsidRPr="00362708" w:rsidRDefault="009922E1">
      <w:pPr>
        <w:pStyle w:val="Standard"/>
        <w:autoSpaceDE w:val="0"/>
        <w:jc w:val="both"/>
        <w:rPr>
          <w:lang w:val="en-US"/>
        </w:rPr>
      </w:pPr>
    </w:p>
    <w:p w14:paraId="21D02E96" w14:textId="77777777" w:rsidR="009922E1" w:rsidRPr="00362708" w:rsidRDefault="009922E1">
      <w:pPr>
        <w:pStyle w:val="Standard"/>
        <w:autoSpaceDE w:val="0"/>
        <w:jc w:val="both"/>
        <w:rPr>
          <w:lang w:val="en-US"/>
        </w:rPr>
      </w:pPr>
    </w:p>
    <w:p w14:paraId="4A97FA5F" w14:textId="77777777" w:rsidR="009922E1" w:rsidRPr="00362708" w:rsidRDefault="009922E1">
      <w:pPr>
        <w:pStyle w:val="Standard"/>
        <w:autoSpaceDE w:val="0"/>
        <w:jc w:val="both"/>
        <w:rPr>
          <w:lang w:val="en-US"/>
        </w:rPr>
      </w:pPr>
    </w:p>
    <w:p w14:paraId="436CEC19" w14:textId="77777777" w:rsidR="009922E1" w:rsidRPr="00362708" w:rsidRDefault="009922E1">
      <w:pPr>
        <w:pStyle w:val="Standard"/>
        <w:autoSpaceDE w:val="0"/>
        <w:jc w:val="both"/>
        <w:rPr>
          <w:lang w:val="en-US"/>
        </w:rPr>
      </w:pPr>
    </w:p>
    <w:p w14:paraId="44AA4FE7" w14:textId="77777777" w:rsidR="009922E1" w:rsidRPr="00362708" w:rsidRDefault="009922E1">
      <w:pPr>
        <w:pStyle w:val="Standard"/>
        <w:autoSpaceDE w:val="0"/>
        <w:jc w:val="both"/>
        <w:rPr>
          <w:lang w:val="en-US"/>
        </w:rPr>
      </w:pPr>
    </w:p>
    <w:p w14:paraId="54C81C12" w14:textId="77777777" w:rsidR="009922E1" w:rsidRPr="00362708" w:rsidRDefault="009922E1">
      <w:pPr>
        <w:pStyle w:val="Standard"/>
        <w:autoSpaceDE w:val="0"/>
        <w:jc w:val="both"/>
        <w:rPr>
          <w:lang w:val="en-US"/>
        </w:rPr>
      </w:pPr>
    </w:p>
    <w:p w14:paraId="1BE9BF80" w14:textId="77777777" w:rsidR="009922E1" w:rsidRPr="00362708" w:rsidRDefault="009922E1">
      <w:pPr>
        <w:pStyle w:val="Standard"/>
        <w:autoSpaceDE w:val="0"/>
        <w:jc w:val="both"/>
        <w:rPr>
          <w:lang w:val="en-US"/>
        </w:rPr>
      </w:pPr>
    </w:p>
    <w:p w14:paraId="7164469F" w14:textId="77777777" w:rsidR="009922E1" w:rsidRPr="00362708" w:rsidRDefault="009922E1">
      <w:pPr>
        <w:pStyle w:val="Standard"/>
        <w:autoSpaceDE w:val="0"/>
        <w:jc w:val="both"/>
        <w:rPr>
          <w:lang w:val="en-US"/>
        </w:rPr>
      </w:pPr>
    </w:p>
    <w:p w14:paraId="2EF639A6" w14:textId="77777777" w:rsidR="009922E1" w:rsidRPr="00362708" w:rsidRDefault="009922E1">
      <w:pPr>
        <w:pStyle w:val="Standard"/>
        <w:autoSpaceDE w:val="0"/>
        <w:jc w:val="both"/>
        <w:rPr>
          <w:lang w:val="en-US"/>
        </w:rPr>
      </w:pPr>
    </w:p>
    <w:p w14:paraId="370E60C2" w14:textId="77777777" w:rsidR="009922E1" w:rsidRPr="00362708" w:rsidRDefault="009922E1">
      <w:pPr>
        <w:pStyle w:val="Standard"/>
        <w:autoSpaceDE w:val="0"/>
        <w:jc w:val="both"/>
        <w:rPr>
          <w:lang w:val="en-US"/>
        </w:rPr>
      </w:pPr>
    </w:p>
    <w:p w14:paraId="3DA2C8F2" w14:textId="77777777" w:rsidR="009922E1" w:rsidRPr="00362708" w:rsidRDefault="009922E1">
      <w:pPr>
        <w:pStyle w:val="Standard"/>
        <w:autoSpaceDE w:val="0"/>
        <w:jc w:val="both"/>
        <w:rPr>
          <w:lang w:val="en-US"/>
        </w:rPr>
      </w:pPr>
    </w:p>
    <w:p w14:paraId="2903B6EB" w14:textId="77777777" w:rsidR="009922E1" w:rsidRPr="00362708" w:rsidRDefault="009922E1">
      <w:pPr>
        <w:pStyle w:val="Standard"/>
        <w:autoSpaceDE w:val="0"/>
        <w:jc w:val="both"/>
        <w:rPr>
          <w:lang w:val="en-US"/>
        </w:rPr>
      </w:pPr>
    </w:p>
    <w:p w14:paraId="0E8D2865" w14:textId="77777777" w:rsidR="009922E1" w:rsidRPr="00362708" w:rsidDel="001019CF" w:rsidRDefault="009922E1">
      <w:pPr>
        <w:pStyle w:val="Standard"/>
        <w:autoSpaceDE w:val="0"/>
        <w:jc w:val="center"/>
        <w:rPr>
          <w:del w:id="351" w:author="jiang" w:date="2012-09-06T15:24:00Z"/>
          <w:lang w:val="en-US"/>
        </w:rPr>
        <w:pPrChange w:id="352" w:author="jiang" w:date="2012-09-06T15:24:00Z">
          <w:pPr>
            <w:pStyle w:val="Standard"/>
            <w:autoSpaceDE w:val="0"/>
            <w:jc w:val="both"/>
          </w:pPr>
        </w:pPrChange>
      </w:pPr>
    </w:p>
    <w:p w14:paraId="5853680E" w14:textId="61C18C75" w:rsidR="009922E1" w:rsidRPr="001019CF" w:rsidRDefault="001019CF">
      <w:pPr>
        <w:pStyle w:val="Caption"/>
        <w:jc w:val="center"/>
        <w:rPr>
          <w:rPrChange w:id="353" w:author="jiang" w:date="2012-09-06T15:24:00Z">
            <w:rPr>
              <w:lang w:val="en-US"/>
            </w:rPr>
          </w:rPrChange>
        </w:rPr>
        <w:pPrChange w:id="354" w:author="jiang" w:date="2012-09-06T15:24:00Z">
          <w:pPr>
            <w:pStyle w:val="Standard"/>
            <w:autoSpaceDE w:val="0"/>
            <w:jc w:val="center"/>
          </w:pPr>
        </w:pPrChange>
      </w:pPr>
      <w:ins w:id="355" w:author="jiang" w:date="2012-09-06T15:23:00Z">
        <w:r w:rsidRPr="001019CF">
          <w:rPr>
            <w:i w:val="0"/>
            <w:rPrChange w:id="356" w:author="jiang" w:date="2012-09-06T15:24:00Z">
              <w:rPr/>
            </w:rPrChange>
          </w:rPr>
          <w:t>Figure 2.</w:t>
        </w:r>
        <w:r w:rsidRPr="001019CF">
          <w:rPr>
            <w:i w:val="0"/>
            <w:rPrChange w:id="357" w:author="jiang" w:date="2012-09-06T15:24:00Z">
              <w:rPr/>
            </w:rPrChange>
          </w:rPr>
          <w:fldChar w:fldCharType="begin"/>
        </w:r>
        <w:r w:rsidRPr="001019CF">
          <w:rPr>
            <w:i w:val="0"/>
            <w:rPrChange w:id="358" w:author="jiang" w:date="2012-09-06T15:24:00Z">
              <w:rPr/>
            </w:rPrChange>
          </w:rPr>
          <w:instrText xml:space="preserve"> SEQ Figure \* ARABIC </w:instrText>
        </w:r>
      </w:ins>
      <w:r w:rsidRPr="001019CF">
        <w:rPr>
          <w:i w:val="0"/>
          <w:rPrChange w:id="359" w:author="jiang" w:date="2012-09-06T15:24:00Z">
            <w:rPr/>
          </w:rPrChange>
        </w:rPr>
        <w:fldChar w:fldCharType="separate"/>
      </w:r>
      <w:ins w:id="360" w:author="jiang" w:date="2012-10-18T15:38:00Z">
        <w:r w:rsidR="00C9180C">
          <w:rPr>
            <w:i w:val="0"/>
            <w:noProof/>
          </w:rPr>
          <w:t>8</w:t>
        </w:r>
      </w:ins>
      <w:ins w:id="361" w:author="jiang" w:date="2012-09-06T15:23:00Z">
        <w:r w:rsidRPr="001019CF">
          <w:rPr>
            <w:i w:val="0"/>
            <w:rPrChange w:id="362" w:author="jiang" w:date="2012-09-06T15:24:00Z">
              <w:rPr/>
            </w:rPrChange>
          </w:rPr>
          <w:fldChar w:fldCharType="end"/>
        </w:r>
      </w:ins>
      <w:ins w:id="363" w:author="jiang" w:date="2012-09-20T12:16:00Z">
        <w:r w:rsidR="0028360C">
          <w:rPr>
            <w:i w:val="0"/>
          </w:rPr>
          <w:t>.</w:t>
        </w:r>
      </w:ins>
      <w:ins w:id="364" w:author="jiang" w:date="2012-09-06T15:23:00Z">
        <w:r w:rsidRPr="001019CF">
          <w:rPr>
            <w:i w:val="0"/>
            <w:rPrChange w:id="365" w:author="jiang" w:date="2012-09-06T15:24:00Z">
              <w:rPr/>
            </w:rPrChange>
          </w:rPr>
          <w:t xml:space="preserve"> Flowchart of calculation of NDVI metrics</w:t>
        </w:r>
      </w:ins>
      <w:del w:id="366" w:author="jiang" w:date="2012-09-06T15:24:00Z">
        <w:r w:rsidR="009922E1" w:rsidRPr="00362708" w:rsidDel="001019CF">
          <w:rPr>
            <w:lang w:val="en-US"/>
          </w:rPr>
          <w:delText>Figure 2.8 Flowchart of calculation of NDVI metrics</w:delText>
        </w:r>
      </w:del>
    </w:p>
    <w:p w14:paraId="12CBD83A" w14:textId="53284D70" w:rsidR="009922E1" w:rsidRPr="00362708" w:rsidDel="001019CF" w:rsidRDefault="001019CF">
      <w:pPr>
        <w:pStyle w:val="Standard"/>
        <w:autoSpaceDE w:val="0"/>
        <w:jc w:val="both"/>
        <w:rPr>
          <w:del w:id="367" w:author="jiang" w:date="2012-09-06T15:24:00Z"/>
          <w:lang w:val="en-US"/>
        </w:rPr>
      </w:pPr>
      <w:ins w:id="368" w:author="jiang" w:date="2012-09-06T15:24:00Z">
        <w:r>
          <w:rPr>
            <w:lang w:val="en-US"/>
          </w:rPr>
          <w:lastRenderedPageBreak/>
          <w:tab/>
        </w:r>
      </w:ins>
    </w:p>
    <w:p w14:paraId="3132D534" w14:textId="21DB6D12" w:rsidR="0032021E" w:rsidRPr="00362708" w:rsidRDefault="009922E1">
      <w:pPr>
        <w:pStyle w:val="Standard"/>
        <w:autoSpaceDE w:val="0"/>
        <w:jc w:val="both"/>
        <w:rPr>
          <w:lang w:val="en-US"/>
        </w:rPr>
      </w:pPr>
      <w:del w:id="369" w:author="jiang" w:date="2012-09-06T15:24:00Z">
        <w:r w:rsidRPr="00362708" w:rsidDel="001019CF">
          <w:rPr>
            <w:lang w:val="en-US"/>
          </w:rPr>
          <w:tab/>
        </w:r>
      </w:del>
      <w:r w:rsidRPr="00362708">
        <w:rPr>
          <w:lang w:val="en-US"/>
        </w:rPr>
        <w:t xml:space="preserve">The calculation of NDVI metrics </w:t>
      </w:r>
      <w:r w:rsidR="001072F5">
        <w:rPr>
          <w:lang w:val="en-US"/>
        </w:rPr>
        <w:t xml:space="preserve">algorithm </w:t>
      </w:r>
      <w:r w:rsidRPr="00362708">
        <w:rPr>
          <w:lang w:val="en-US"/>
        </w:rPr>
        <w:t>takes smoothed-</w:t>
      </w:r>
      <w:r w:rsidR="003F4C77" w:rsidRPr="00362708">
        <w:rPr>
          <w:lang w:val="en-US"/>
        </w:rPr>
        <w:t xml:space="preserve">data time series as </w:t>
      </w:r>
      <w:r w:rsidR="001072F5">
        <w:rPr>
          <w:lang w:val="en-US"/>
        </w:rPr>
        <w:t xml:space="preserve">the </w:t>
      </w:r>
      <w:r w:rsidR="003F4C77" w:rsidRPr="00362708">
        <w:rPr>
          <w:lang w:val="en-US"/>
        </w:rPr>
        <w:t>input. In step 1</w:t>
      </w:r>
      <w:r w:rsidRPr="00362708">
        <w:rPr>
          <w:lang w:val="en-US"/>
        </w:rPr>
        <w:t xml:space="preserve">, </w:t>
      </w:r>
      <w:r w:rsidR="003F4C77" w:rsidRPr="00362708">
        <w:rPr>
          <w:lang w:val="en-US"/>
        </w:rPr>
        <w:t xml:space="preserve">it </w:t>
      </w:r>
      <w:r w:rsidRPr="00362708">
        <w:rPr>
          <w:lang w:val="en-US"/>
        </w:rPr>
        <w:t>convert</w:t>
      </w:r>
      <w:r w:rsidR="003F4C77" w:rsidRPr="00362708">
        <w:rPr>
          <w:lang w:val="en-US"/>
        </w:rPr>
        <w:t xml:space="preserve">s the </w:t>
      </w:r>
      <w:r w:rsidRPr="00362708">
        <w:rPr>
          <w:lang w:val="en-US"/>
        </w:rPr>
        <w:t>time series from [0, 200] to [0.0, 1.0].</w:t>
      </w:r>
      <w:r w:rsidR="003F4C77" w:rsidRPr="00362708">
        <w:rPr>
          <w:lang w:val="en-US"/>
        </w:rPr>
        <w:t xml:space="preserve"> In step 2</w:t>
      </w:r>
      <w:r w:rsidRPr="00362708">
        <w:rPr>
          <w:lang w:val="en-US"/>
        </w:rPr>
        <w:t xml:space="preserve">, </w:t>
      </w:r>
      <w:ins w:id="370" w:author="jiang" w:date="2012-10-18T15:48:00Z">
        <w:r w:rsidR="00D77B13">
          <w:rPr>
            <w:lang w:val="en-US"/>
          </w:rPr>
          <w:t xml:space="preserve">it uses </w:t>
        </w:r>
      </w:ins>
      <w:ins w:id="371" w:author="jiang" w:date="2012-10-18T15:52:00Z">
        <w:r w:rsidR="00D77B13">
          <w:rPr>
            <w:lang w:val="en-US"/>
          </w:rPr>
          <w:t>a</w:t>
        </w:r>
      </w:ins>
      <w:ins w:id="372" w:author="jiang" w:date="2012-10-18T15:49:00Z">
        <w:r w:rsidR="00D77B13">
          <w:rPr>
            <w:lang w:val="en-US"/>
          </w:rPr>
          <w:t xml:space="preserve"> fix or variable window length for delayed moving average</w:t>
        </w:r>
      </w:ins>
      <w:ins w:id="373" w:author="jiang" w:date="2012-10-18T15:50:00Z">
        <w:r w:rsidR="00D77B13">
          <w:rPr>
            <w:lang w:val="en-US"/>
          </w:rPr>
          <w:t xml:space="preserve"> method. Using fix length moving window for delay moving average method benefits us for</w:t>
        </w:r>
        <w:r w:rsidR="00D77B13" w:rsidRPr="00362708">
          <w:rPr>
            <w:lang w:val="en-US"/>
          </w:rPr>
          <w:t xml:space="preserve"> </w:t>
        </w:r>
      </w:ins>
      <w:ins w:id="374" w:author="jiang" w:date="2012-10-18T15:52:00Z">
        <w:r w:rsidR="00D77B13">
          <w:rPr>
            <w:lang w:val="en-US"/>
          </w:rPr>
          <w:t xml:space="preserve">comparison of multiple year </w:t>
        </w:r>
      </w:ins>
      <w:ins w:id="375" w:author="jiang" w:date="2012-10-18T15:53:00Z">
        <w:r w:rsidR="00D77B13">
          <w:rPr>
            <w:lang w:val="en-US"/>
          </w:rPr>
          <w:t xml:space="preserve">NDVI </w:t>
        </w:r>
      </w:ins>
      <w:ins w:id="376" w:author="jiang" w:date="2012-10-18T15:52:00Z">
        <w:r w:rsidR="00D77B13">
          <w:rPr>
            <w:lang w:val="en-US"/>
          </w:rPr>
          <w:t>metrics</w:t>
        </w:r>
      </w:ins>
      <w:ins w:id="377" w:author="jiang" w:date="2012-10-18T15:53:00Z">
        <w:r w:rsidR="00D77B13">
          <w:rPr>
            <w:lang w:val="en-US"/>
          </w:rPr>
          <w:t xml:space="preserve"> data.</w:t>
        </w:r>
      </w:ins>
      <w:ins w:id="378" w:author="jiang" w:date="2012-10-18T15:52:00Z">
        <w:r w:rsidR="00D77B13">
          <w:rPr>
            <w:lang w:val="en-US"/>
          </w:rPr>
          <w:t xml:space="preserve"> </w:t>
        </w:r>
      </w:ins>
      <w:ins w:id="379" w:author="jiang" w:date="2012-10-18T15:55:00Z">
        <w:r w:rsidR="00D77B13">
          <w:rPr>
            <w:lang w:val="en-US"/>
          </w:rPr>
          <w:t xml:space="preserve">The algorithm uses </w:t>
        </w:r>
      </w:ins>
      <w:ins w:id="380" w:author="jiang" w:date="2012-10-18T15:56:00Z">
        <w:r w:rsidR="00D77B13">
          <w:rPr>
            <w:lang w:val="en-US"/>
          </w:rPr>
          <w:t>a</w:t>
        </w:r>
        <w:bookmarkStart w:id="381" w:name="_GoBack"/>
        <w:bookmarkEnd w:id="381"/>
        <w:r w:rsidR="00D77B13">
          <w:rPr>
            <w:lang w:val="en-US"/>
          </w:rPr>
          <w:t xml:space="preserve"> </w:t>
        </w:r>
      </w:ins>
      <w:ins w:id="382" w:author="jiang" w:date="2012-10-18T15:55:00Z">
        <w:r w:rsidR="00D77B13">
          <w:rPr>
            <w:lang w:val="en-US"/>
          </w:rPr>
          <w:t>fix length window as default</w:t>
        </w:r>
      </w:ins>
      <w:ins w:id="383" w:author="jiang" w:date="2012-10-18T15:56:00Z">
        <w:r w:rsidR="00D77B13">
          <w:rPr>
            <w:lang w:val="en-US"/>
          </w:rPr>
          <w:t>.</w:t>
        </w:r>
      </w:ins>
      <w:ins w:id="384" w:author="jiang" w:date="2012-10-18T15:55:00Z">
        <w:r w:rsidR="00D77B13">
          <w:rPr>
            <w:lang w:val="en-US"/>
          </w:rPr>
          <w:t xml:space="preserve"> </w:t>
        </w:r>
      </w:ins>
      <w:ins w:id="385" w:author="jiang" w:date="2012-10-18T15:53:00Z">
        <w:r w:rsidR="00D77B13">
          <w:rPr>
            <w:lang w:val="en-US"/>
          </w:rPr>
          <w:t>Th</w:t>
        </w:r>
      </w:ins>
      <w:ins w:id="386" w:author="jiang" w:date="2012-10-18T15:56:00Z">
        <w:r w:rsidR="00D77B13">
          <w:rPr>
            <w:lang w:val="en-US"/>
          </w:rPr>
          <w:t>e</w:t>
        </w:r>
      </w:ins>
      <w:ins w:id="387" w:author="jiang" w:date="2012-10-18T15:53:00Z">
        <w:r w:rsidR="00D77B13">
          <w:rPr>
            <w:lang w:val="en-US"/>
          </w:rPr>
          <w:t xml:space="preserve"> algorithm also provides a method to</w:t>
        </w:r>
      </w:ins>
      <w:del w:id="388" w:author="jiang" w:date="2012-10-18T15:54:00Z">
        <w:r w:rsidR="003F4C77" w:rsidRPr="00362708" w:rsidDel="00D77B13">
          <w:rPr>
            <w:lang w:val="en-US"/>
          </w:rPr>
          <w:delText>it</w:delText>
        </w:r>
      </w:del>
      <w:r w:rsidR="003F4C77" w:rsidRPr="00362708">
        <w:rPr>
          <w:lang w:val="en-US"/>
        </w:rPr>
        <w:t xml:space="preserve"> </w:t>
      </w:r>
      <w:r w:rsidR="00DB0FFA" w:rsidRPr="00362708">
        <w:rPr>
          <w:lang w:val="en-US"/>
        </w:rPr>
        <w:t>determine</w:t>
      </w:r>
      <w:del w:id="389" w:author="jiang" w:date="2012-10-18T15:54:00Z">
        <w:r w:rsidR="003F4C77" w:rsidRPr="00362708" w:rsidDel="00D77B13">
          <w:rPr>
            <w:lang w:val="en-US"/>
          </w:rPr>
          <w:delText>s</w:delText>
        </w:r>
      </w:del>
      <w:r w:rsidR="00DB0FFA" w:rsidRPr="00362708">
        <w:rPr>
          <w:lang w:val="en-US"/>
        </w:rPr>
        <w:t xml:space="preserve"> dynamically the moving window length according to the possible greenness season </w:t>
      </w:r>
      <w:r w:rsidR="00585B94">
        <w:rPr>
          <w:lang w:val="en-US"/>
        </w:rPr>
        <w:t>length</w:t>
      </w:r>
      <w:del w:id="390" w:author="jiang" w:date="2012-10-18T15:50:00Z">
        <w:r w:rsidR="00585B94" w:rsidDel="00D77B13">
          <w:rPr>
            <w:lang w:val="en-US"/>
          </w:rPr>
          <w:delText>.</w:delText>
        </w:r>
      </w:del>
      <w:ins w:id="391" w:author="jiang" w:date="2012-10-18T15:44:00Z">
        <w:r w:rsidR="00C9180C">
          <w:rPr>
            <w:lang w:val="en-US"/>
          </w:rPr>
          <w:t xml:space="preserve"> </w:t>
        </w:r>
      </w:ins>
      <w:ins w:id="392" w:author="jiang" w:date="2012-10-18T15:54:00Z">
        <w:r w:rsidR="00D77B13">
          <w:rPr>
            <w:lang w:val="en-US"/>
          </w:rPr>
          <w:t>.</w:t>
        </w:r>
      </w:ins>
      <w:r w:rsidR="00585B94">
        <w:rPr>
          <w:lang w:val="en-US"/>
        </w:rPr>
        <w:t xml:space="preserve"> </w:t>
      </w:r>
      <w:r w:rsidR="002969F7" w:rsidRPr="00362708">
        <w:rPr>
          <w:lang w:val="en-US"/>
        </w:rPr>
        <w:t>Step</w:t>
      </w:r>
      <w:r w:rsidR="003F4C77" w:rsidRPr="00362708">
        <w:rPr>
          <w:lang w:val="en-US"/>
        </w:rPr>
        <w:t xml:space="preserve"> 3 </w:t>
      </w:r>
      <w:r w:rsidR="002969F7" w:rsidRPr="00362708">
        <w:rPr>
          <w:lang w:val="en-US"/>
        </w:rPr>
        <w:t>calculate</w:t>
      </w:r>
      <w:r w:rsidR="003F4C77" w:rsidRPr="00362708">
        <w:rPr>
          <w:lang w:val="en-US"/>
        </w:rPr>
        <w:t>s</w:t>
      </w:r>
      <w:r w:rsidR="002969F7" w:rsidRPr="00362708">
        <w:rPr>
          <w:lang w:val="en-US"/>
        </w:rPr>
        <w:t xml:space="preserve"> </w:t>
      </w:r>
      <w:r w:rsidR="00B9298B">
        <w:rPr>
          <w:lang w:val="en-US"/>
        </w:rPr>
        <w:t xml:space="preserve">the </w:t>
      </w:r>
      <w:r w:rsidR="002969F7" w:rsidRPr="00362708">
        <w:rPr>
          <w:lang w:val="en-US"/>
        </w:rPr>
        <w:t>forward and backward moving averages of the time series.</w:t>
      </w:r>
      <w:r w:rsidR="003F4C77" w:rsidRPr="00362708">
        <w:rPr>
          <w:lang w:val="en-US"/>
        </w:rPr>
        <w:t xml:space="preserve"> Step 4</w:t>
      </w:r>
      <w:r w:rsidR="002969F7" w:rsidRPr="00362708">
        <w:rPr>
          <w:lang w:val="en-US"/>
        </w:rPr>
        <w:t xml:space="preserve"> obtain</w:t>
      </w:r>
      <w:r w:rsidR="003F4C77" w:rsidRPr="00362708">
        <w:rPr>
          <w:lang w:val="en-US"/>
        </w:rPr>
        <w:t>s</w:t>
      </w:r>
      <w:r w:rsidR="00B9298B">
        <w:rPr>
          <w:lang w:val="en-US"/>
        </w:rPr>
        <w:t xml:space="preserve"> the crossover days, possible </w:t>
      </w:r>
      <w:r w:rsidR="002969F7" w:rsidRPr="00362708">
        <w:rPr>
          <w:lang w:val="en-US"/>
        </w:rPr>
        <w:t xml:space="preserve">threshold days, and </w:t>
      </w:r>
      <w:r w:rsidR="0032021E" w:rsidRPr="00362708">
        <w:rPr>
          <w:lang w:val="en-US"/>
        </w:rPr>
        <w:t>maximum slope days in the time series. Step</w:t>
      </w:r>
      <w:r w:rsidR="003F4C77" w:rsidRPr="00362708">
        <w:rPr>
          <w:lang w:val="en-US"/>
        </w:rPr>
        <w:t xml:space="preserve"> </w:t>
      </w:r>
      <w:r w:rsidR="0032021E" w:rsidRPr="00362708">
        <w:rPr>
          <w:lang w:val="en-US"/>
        </w:rPr>
        <w:t>5 choose</w:t>
      </w:r>
      <w:r w:rsidR="003F4C77" w:rsidRPr="00362708">
        <w:rPr>
          <w:lang w:val="en-US"/>
        </w:rPr>
        <w:t>s</w:t>
      </w:r>
      <w:r w:rsidR="00B9298B">
        <w:rPr>
          <w:lang w:val="en-US"/>
        </w:rPr>
        <w:t xml:space="preserve"> the earliest day from the</w:t>
      </w:r>
      <w:r w:rsidR="0032021E" w:rsidRPr="00362708">
        <w:rPr>
          <w:lang w:val="en-US"/>
        </w:rPr>
        <w:t xml:space="preserve"> </w:t>
      </w:r>
      <w:r w:rsidR="00B9298B">
        <w:rPr>
          <w:lang w:val="en-US"/>
        </w:rPr>
        <w:t xml:space="preserve">possible </w:t>
      </w:r>
      <w:r w:rsidR="0032021E" w:rsidRPr="00362708">
        <w:rPr>
          <w:lang w:val="en-US"/>
        </w:rPr>
        <w:t>threshold days as threshold day, and choose the day which is the most close to the threshold day as possible SOS, then pick the later day between the possible SOS and threshold day, and if the SOS day is “snow” day, choose the next “no-snow” day as SOS day. Figure 2.9 describes how to deter</w:t>
      </w:r>
      <w:r w:rsidR="008B6B01" w:rsidRPr="00362708">
        <w:rPr>
          <w:lang w:val="en-US"/>
        </w:rPr>
        <w:t>mine the SOS day. The solid line is smoothed time series, the dot line is forward moving average of the time series, the star is possible crossover, the triangle is threshold day, and the square is maximum slope day.</w:t>
      </w:r>
      <w:r w:rsidR="00E0317A" w:rsidRPr="00362708">
        <w:rPr>
          <w:lang w:val="en-US"/>
        </w:rPr>
        <w:t xml:space="preserve"> In this case, the SOS day is equal to the threshold day.</w:t>
      </w:r>
    </w:p>
    <w:p w14:paraId="062A0536" w14:textId="77777777" w:rsidR="0032021E" w:rsidRPr="00362708" w:rsidRDefault="0032021E">
      <w:pPr>
        <w:pStyle w:val="Standard"/>
        <w:autoSpaceDE w:val="0"/>
        <w:jc w:val="both"/>
        <w:rPr>
          <w:lang w:val="en-US"/>
        </w:rPr>
      </w:pPr>
    </w:p>
    <w:p w14:paraId="15168983" w14:textId="77777777" w:rsidR="0032021E" w:rsidRPr="00362708" w:rsidRDefault="0032021E">
      <w:pPr>
        <w:pStyle w:val="Standard"/>
        <w:autoSpaceDE w:val="0"/>
        <w:jc w:val="both"/>
        <w:rPr>
          <w:lang w:val="en-US"/>
        </w:rPr>
      </w:pPr>
      <w:r w:rsidRPr="00362708">
        <w:rPr>
          <w:noProof/>
          <w:lang w:val="en-US" w:eastAsia="zh-CN" w:bidi="ar-SA"/>
        </w:rPr>
        <w:drawing>
          <wp:inline distT="0" distB="0" distL="0" distR="0" wp14:anchorId="4000D190" wp14:editId="7A74499D">
            <wp:extent cx="4203700" cy="31527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fma-spots.tif"/>
                    <pic:cNvPicPr/>
                  </pic:nvPicPr>
                  <pic:blipFill>
                    <a:blip r:embed="rId13">
                      <a:extLst>
                        <a:ext uri="{28A0092B-C50C-407E-A947-70E740481C1C}">
                          <a14:useLocalDpi xmlns:a14="http://schemas.microsoft.com/office/drawing/2010/main" val="0"/>
                        </a:ext>
                      </a:extLst>
                    </a:blip>
                    <a:stretch>
                      <a:fillRect/>
                    </a:stretch>
                  </pic:blipFill>
                  <pic:spPr>
                    <a:xfrm>
                      <a:off x="0" y="0"/>
                      <a:ext cx="4205891" cy="3154418"/>
                    </a:xfrm>
                    <a:prstGeom prst="rect">
                      <a:avLst/>
                    </a:prstGeom>
                  </pic:spPr>
                </pic:pic>
              </a:graphicData>
            </a:graphic>
          </wp:inline>
        </w:drawing>
      </w:r>
    </w:p>
    <w:p w14:paraId="1CA63677" w14:textId="4F8C16C6" w:rsidR="0032021E" w:rsidRPr="00F9278B" w:rsidRDefault="001019CF">
      <w:pPr>
        <w:pStyle w:val="Caption"/>
        <w:jc w:val="center"/>
        <w:rPr>
          <w:lang w:val="en-US"/>
        </w:rPr>
        <w:pPrChange w:id="393" w:author="jiang" w:date="2012-09-06T15:25:00Z">
          <w:pPr>
            <w:pStyle w:val="Standard"/>
            <w:autoSpaceDE w:val="0"/>
            <w:jc w:val="both"/>
          </w:pPr>
        </w:pPrChange>
      </w:pPr>
      <w:ins w:id="394" w:author="jiang" w:date="2012-09-06T15:24:00Z">
        <w:r w:rsidRPr="001019CF">
          <w:rPr>
            <w:i w:val="0"/>
            <w:rPrChange w:id="395" w:author="jiang" w:date="2012-09-06T15:25:00Z">
              <w:rPr/>
            </w:rPrChange>
          </w:rPr>
          <w:t xml:space="preserve">Figure </w:t>
        </w:r>
      </w:ins>
      <w:ins w:id="396" w:author="jiang" w:date="2012-09-06T15:25:00Z">
        <w:r w:rsidRPr="001019CF">
          <w:rPr>
            <w:i w:val="0"/>
            <w:rPrChange w:id="397" w:author="jiang" w:date="2012-09-06T15:25:00Z">
              <w:rPr/>
            </w:rPrChange>
          </w:rPr>
          <w:t>2.</w:t>
        </w:r>
      </w:ins>
      <w:ins w:id="398" w:author="jiang" w:date="2012-09-06T15:24:00Z">
        <w:r w:rsidRPr="001019CF">
          <w:rPr>
            <w:i w:val="0"/>
            <w:rPrChange w:id="399" w:author="jiang" w:date="2012-09-06T15:25:00Z">
              <w:rPr/>
            </w:rPrChange>
          </w:rPr>
          <w:fldChar w:fldCharType="begin"/>
        </w:r>
        <w:r w:rsidRPr="001019CF">
          <w:rPr>
            <w:i w:val="0"/>
            <w:rPrChange w:id="400" w:author="jiang" w:date="2012-09-06T15:25:00Z">
              <w:rPr/>
            </w:rPrChange>
          </w:rPr>
          <w:instrText xml:space="preserve"> SEQ Figure \* ARABIC </w:instrText>
        </w:r>
      </w:ins>
      <w:r w:rsidRPr="001019CF">
        <w:rPr>
          <w:i w:val="0"/>
          <w:rPrChange w:id="401" w:author="jiang" w:date="2012-09-06T15:25:00Z">
            <w:rPr/>
          </w:rPrChange>
        </w:rPr>
        <w:fldChar w:fldCharType="separate"/>
      </w:r>
      <w:ins w:id="402" w:author="jiang" w:date="2012-10-18T15:38:00Z">
        <w:r w:rsidR="00C9180C">
          <w:rPr>
            <w:i w:val="0"/>
            <w:noProof/>
          </w:rPr>
          <w:t>9</w:t>
        </w:r>
      </w:ins>
      <w:ins w:id="403" w:author="jiang" w:date="2012-09-06T15:24:00Z">
        <w:r w:rsidRPr="001019CF">
          <w:rPr>
            <w:i w:val="0"/>
            <w:rPrChange w:id="404" w:author="jiang" w:date="2012-09-06T15:25:00Z">
              <w:rPr/>
            </w:rPrChange>
          </w:rPr>
          <w:fldChar w:fldCharType="end"/>
        </w:r>
        <w:r w:rsidRPr="001019CF">
          <w:rPr>
            <w:i w:val="0"/>
            <w:rPrChange w:id="405" w:author="jiang" w:date="2012-09-06T15:25:00Z">
              <w:rPr/>
            </w:rPrChange>
          </w:rPr>
          <w:t>Determination of SOS day</w:t>
        </w:r>
      </w:ins>
    </w:p>
    <w:p w14:paraId="2F843ED6" w14:textId="296F5E96" w:rsidR="0032021E" w:rsidRPr="00362708" w:rsidDel="001019CF" w:rsidRDefault="0032021E" w:rsidP="0032021E">
      <w:pPr>
        <w:pStyle w:val="Standard"/>
        <w:autoSpaceDE w:val="0"/>
        <w:jc w:val="center"/>
        <w:rPr>
          <w:del w:id="406" w:author="jiang" w:date="2012-09-06T15:25:00Z"/>
          <w:lang w:val="en-US"/>
        </w:rPr>
      </w:pPr>
      <w:del w:id="407" w:author="jiang" w:date="2012-09-06T15:25:00Z">
        <w:r w:rsidRPr="00362708" w:rsidDel="001019CF">
          <w:rPr>
            <w:lang w:val="en-US"/>
          </w:rPr>
          <w:delText xml:space="preserve">Figure 2.9 </w:delText>
        </w:r>
        <w:r w:rsidR="00E06CF5" w:rsidRPr="00362708" w:rsidDel="001019CF">
          <w:rPr>
            <w:lang w:val="en-US"/>
          </w:rPr>
          <w:delText>Determination of SOS day</w:delText>
        </w:r>
      </w:del>
    </w:p>
    <w:p w14:paraId="7F6B55C7" w14:textId="77777777" w:rsidR="0032021E" w:rsidRPr="00362708" w:rsidRDefault="0032021E">
      <w:pPr>
        <w:pStyle w:val="Standard"/>
        <w:autoSpaceDE w:val="0"/>
        <w:jc w:val="both"/>
        <w:rPr>
          <w:lang w:val="en-US"/>
        </w:rPr>
      </w:pPr>
    </w:p>
    <w:p w14:paraId="53C6C2C8" w14:textId="77777777" w:rsidR="0032021E" w:rsidRPr="00362708" w:rsidRDefault="0032021E">
      <w:pPr>
        <w:pStyle w:val="Standard"/>
        <w:autoSpaceDE w:val="0"/>
        <w:jc w:val="both"/>
        <w:rPr>
          <w:lang w:val="en-US"/>
        </w:rPr>
      </w:pPr>
    </w:p>
    <w:p w14:paraId="0B2B4681" w14:textId="308C6713" w:rsidR="0032021E" w:rsidRPr="00362708" w:rsidDel="001019CF" w:rsidRDefault="001019CF">
      <w:pPr>
        <w:pStyle w:val="Standard"/>
        <w:autoSpaceDE w:val="0"/>
        <w:jc w:val="both"/>
        <w:rPr>
          <w:del w:id="408" w:author="jiang" w:date="2012-09-06T15:25:00Z"/>
          <w:lang w:val="en-US"/>
        </w:rPr>
      </w:pPr>
      <w:ins w:id="409" w:author="jiang" w:date="2012-09-06T15:25:00Z">
        <w:r>
          <w:rPr>
            <w:lang w:val="en-US"/>
          </w:rPr>
          <w:tab/>
        </w:r>
      </w:ins>
    </w:p>
    <w:p w14:paraId="163C8028" w14:textId="77777777" w:rsidR="00E0317A" w:rsidRPr="00362708" w:rsidRDefault="0032021E">
      <w:pPr>
        <w:pStyle w:val="Standard"/>
        <w:autoSpaceDE w:val="0"/>
        <w:jc w:val="both"/>
        <w:rPr>
          <w:lang w:val="en-US"/>
        </w:rPr>
      </w:pPr>
      <w:r w:rsidRPr="00362708">
        <w:rPr>
          <w:lang w:val="en-US"/>
        </w:rPr>
        <w:t>Step</w:t>
      </w:r>
      <w:r w:rsidR="00E06CF5" w:rsidRPr="00362708">
        <w:rPr>
          <w:lang w:val="en-US"/>
        </w:rPr>
        <w:t>s</w:t>
      </w:r>
      <w:r w:rsidRPr="00362708">
        <w:rPr>
          <w:lang w:val="en-US"/>
        </w:rPr>
        <w:t xml:space="preserve"> </w:t>
      </w:r>
      <w:r w:rsidR="00E06CF5" w:rsidRPr="00362708">
        <w:rPr>
          <w:lang w:val="en-US"/>
        </w:rPr>
        <w:t xml:space="preserve">6 and 7 </w:t>
      </w:r>
      <w:r w:rsidRPr="00362708">
        <w:rPr>
          <w:lang w:val="en-US"/>
        </w:rPr>
        <w:t xml:space="preserve">determine the EOS day. They </w:t>
      </w:r>
      <w:r w:rsidR="00E06CF5" w:rsidRPr="00362708">
        <w:rPr>
          <w:lang w:val="en-US"/>
        </w:rPr>
        <w:t>follow the similar logic as in s</w:t>
      </w:r>
      <w:r w:rsidRPr="00362708">
        <w:rPr>
          <w:lang w:val="en-US"/>
        </w:rPr>
        <w:t>tep</w:t>
      </w:r>
      <w:r w:rsidR="00E06CF5" w:rsidRPr="00362708">
        <w:rPr>
          <w:lang w:val="en-US"/>
        </w:rPr>
        <w:t>s</w:t>
      </w:r>
      <w:r w:rsidRPr="00362708">
        <w:rPr>
          <w:lang w:val="en-US"/>
        </w:rPr>
        <w:t xml:space="preserve"> 4 and 5. </w:t>
      </w:r>
      <w:r w:rsidR="00B9298B">
        <w:rPr>
          <w:lang w:val="en-US"/>
        </w:rPr>
        <w:t>Figure 2.10 illustrates the process of determining the EOS day.</w:t>
      </w:r>
      <w:r w:rsidR="00E0317A" w:rsidRPr="00362708">
        <w:rPr>
          <w:lang w:val="en-US"/>
        </w:rPr>
        <w:t xml:space="preserve"> </w:t>
      </w:r>
      <w:r w:rsidR="00B9298B">
        <w:rPr>
          <w:lang w:val="en-US"/>
        </w:rPr>
        <w:t xml:space="preserve">In this case, </w:t>
      </w:r>
      <w:r w:rsidR="00E0317A" w:rsidRPr="00362708">
        <w:rPr>
          <w:lang w:val="en-US"/>
        </w:rPr>
        <w:t>the EOS day is equal to threshold day.</w:t>
      </w:r>
      <w:r w:rsidRPr="00362708">
        <w:rPr>
          <w:lang w:val="en-US"/>
        </w:rPr>
        <w:t xml:space="preserve">  </w:t>
      </w:r>
    </w:p>
    <w:p w14:paraId="2A0D4856" w14:textId="77777777" w:rsidR="00E0317A" w:rsidRPr="00362708" w:rsidRDefault="00E0317A">
      <w:pPr>
        <w:pStyle w:val="Standard"/>
        <w:autoSpaceDE w:val="0"/>
        <w:jc w:val="both"/>
        <w:rPr>
          <w:lang w:val="en-US"/>
        </w:rPr>
      </w:pPr>
    </w:p>
    <w:p w14:paraId="5A9CE1DC" w14:textId="77777777" w:rsidR="00E0317A" w:rsidRPr="00362708" w:rsidRDefault="00E0317A">
      <w:pPr>
        <w:pStyle w:val="Standard"/>
        <w:autoSpaceDE w:val="0"/>
        <w:jc w:val="both"/>
        <w:rPr>
          <w:lang w:val="en-US"/>
        </w:rPr>
      </w:pPr>
    </w:p>
    <w:p w14:paraId="4F918DDC" w14:textId="77777777" w:rsidR="00E0317A" w:rsidRPr="00362708" w:rsidRDefault="00E0317A">
      <w:pPr>
        <w:pStyle w:val="Standard"/>
        <w:autoSpaceDE w:val="0"/>
        <w:jc w:val="both"/>
        <w:rPr>
          <w:lang w:val="en-US"/>
        </w:rPr>
      </w:pPr>
      <w:r w:rsidRPr="00362708">
        <w:rPr>
          <w:noProof/>
          <w:lang w:val="en-US" w:eastAsia="zh-CN" w:bidi="ar-SA"/>
        </w:rPr>
        <w:lastRenderedPageBreak/>
        <w:drawing>
          <wp:inline distT="0" distB="0" distL="0" distR="0" wp14:anchorId="5A39171A" wp14:editId="5B381F14">
            <wp:extent cx="4610100" cy="3457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bma-spots.tif"/>
                    <pic:cNvPicPr/>
                  </pic:nvPicPr>
                  <pic:blipFill>
                    <a:blip r:embed="rId14">
                      <a:extLst>
                        <a:ext uri="{28A0092B-C50C-407E-A947-70E740481C1C}">
                          <a14:useLocalDpi xmlns:a14="http://schemas.microsoft.com/office/drawing/2010/main" val="0"/>
                        </a:ext>
                      </a:extLst>
                    </a:blip>
                    <a:stretch>
                      <a:fillRect/>
                    </a:stretch>
                  </pic:blipFill>
                  <pic:spPr>
                    <a:xfrm>
                      <a:off x="0" y="0"/>
                      <a:ext cx="4612502" cy="3459377"/>
                    </a:xfrm>
                    <a:prstGeom prst="rect">
                      <a:avLst/>
                    </a:prstGeom>
                  </pic:spPr>
                </pic:pic>
              </a:graphicData>
            </a:graphic>
          </wp:inline>
        </w:drawing>
      </w:r>
    </w:p>
    <w:p w14:paraId="1DFC2211" w14:textId="77777777" w:rsidR="00E0317A" w:rsidRPr="00362708" w:rsidRDefault="00E0317A">
      <w:pPr>
        <w:pStyle w:val="Standard"/>
        <w:autoSpaceDE w:val="0"/>
        <w:jc w:val="both"/>
        <w:rPr>
          <w:lang w:val="en-US"/>
        </w:rPr>
      </w:pPr>
    </w:p>
    <w:p w14:paraId="6CB3A44A" w14:textId="6809F9D0" w:rsidR="00E0317A" w:rsidRPr="00F9278B" w:rsidRDefault="001019CF">
      <w:pPr>
        <w:pStyle w:val="Caption"/>
        <w:jc w:val="center"/>
        <w:rPr>
          <w:lang w:val="en-US"/>
        </w:rPr>
        <w:pPrChange w:id="410" w:author="jiang" w:date="2012-09-06T15:25:00Z">
          <w:pPr>
            <w:pStyle w:val="Standard"/>
            <w:autoSpaceDE w:val="0"/>
            <w:jc w:val="both"/>
          </w:pPr>
        </w:pPrChange>
      </w:pPr>
      <w:ins w:id="411" w:author="jiang" w:date="2012-09-06T15:25:00Z">
        <w:r w:rsidRPr="001019CF">
          <w:rPr>
            <w:i w:val="0"/>
            <w:rPrChange w:id="412" w:author="jiang" w:date="2012-09-06T15:25:00Z">
              <w:rPr/>
            </w:rPrChange>
          </w:rPr>
          <w:t>Figure 2.</w:t>
        </w:r>
        <w:r w:rsidRPr="001019CF">
          <w:rPr>
            <w:i w:val="0"/>
            <w:rPrChange w:id="413" w:author="jiang" w:date="2012-09-06T15:25:00Z">
              <w:rPr/>
            </w:rPrChange>
          </w:rPr>
          <w:fldChar w:fldCharType="begin"/>
        </w:r>
        <w:r w:rsidRPr="001019CF">
          <w:rPr>
            <w:i w:val="0"/>
            <w:rPrChange w:id="414" w:author="jiang" w:date="2012-09-06T15:25:00Z">
              <w:rPr/>
            </w:rPrChange>
          </w:rPr>
          <w:instrText xml:space="preserve"> SEQ Figure \* ARABIC </w:instrText>
        </w:r>
      </w:ins>
      <w:r w:rsidRPr="001019CF">
        <w:rPr>
          <w:i w:val="0"/>
          <w:rPrChange w:id="415" w:author="jiang" w:date="2012-09-06T15:25:00Z">
            <w:rPr/>
          </w:rPrChange>
        </w:rPr>
        <w:fldChar w:fldCharType="separate"/>
      </w:r>
      <w:ins w:id="416" w:author="jiang" w:date="2012-10-18T15:38:00Z">
        <w:r w:rsidR="00C9180C">
          <w:rPr>
            <w:i w:val="0"/>
            <w:noProof/>
          </w:rPr>
          <w:t>10</w:t>
        </w:r>
      </w:ins>
      <w:ins w:id="417" w:author="jiang" w:date="2012-09-06T15:25:00Z">
        <w:r w:rsidRPr="001019CF">
          <w:rPr>
            <w:i w:val="0"/>
            <w:rPrChange w:id="418" w:author="jiang" w:date="2012-09-06T15:25:00Z">
              <w:rPr/>
            </w:rPrChange>
          </w:rPr>
          <w:fldChar w:fldCharType="end"/>
        </w:r>
      </w:ins>
      <w:ins w:id="419" w:author="jiang" w:date="2012-09-20T12:16:00Z">
        <w:r w:rsidR="0028360C">
          <w:rPr>
            <w:i w:val="0"/>
          </w:rPr>
          <w:t>.</w:t>
        </w:r>
      </w:ins>
      <w:ins w:id="420" w:author="jiang" w:date="2012-09-06T15:25:00Z">
        <w:r w:rsidRPr="001019CF">
          <w:rPr>
            <w:i w:val="0"/>
            <w:rPrChange w:id="421" w:author="jiang" w:date="2012-09-06T15:25:00Z">
              <w:rPr/>
            </w:rPrChange>
          </w:rPr>
          <w:t xml:space="preserve"> Determination of EOS day</w:t>
        </w:r>
      </w:ins>
    </w:p>
    <w:p w14:paraId="42B29AFA" w14:textId="1FD800F2" w:rsidR="00E0317A" w:rsidRPr="00362708" w:rsidDel="001019CF" w:rsidRDefault="00E0317A" w:rsidP="00E0317A">
      <w:pPr>
        <w:pStyle w:val="Standard"/>
        <w:autoSpaceDE w:val="0"/>
        <w:jc w:val="center"/>
        <w:rPr>
          <w:del w:id="422" w:author="jiang" w:date="2012-09-06T15:25:00Z"/>
          <w:lang w:val="en-US"/>
        </w:rPr>
      </w:pPr>
      <w:del w:id="423" w:author="jiang" w:date="2012-09-06T15:25:00Z">
        <w:r w:rsidRPr="00362708" w:rsidDel="001019CF">
          <w:rPr>
            <w:lang w:val="en-US"/>
          </w:rPr>
          <w:delText>Figure 2.10 Determination of EOS day</w:delText>
        </w:r>
      </w:del>
    </w:p>
    <w:p w14:paraId="58F03878" w14:textId="77777777" w:rsidR="00E0317A" w:rsidRPr="00362708" w:rsidDel="001019CF" w:rsidRDefault="00E0317A">
      <w:pPr>
        <w:pStyle w:val="Standard"/>
        <w:autoSpaceDE w:val="0"/>
        <w:jc w:val="both"/>
        <w:rPr>
          <w:del w:id="424" w:author="jiang" w:date="2012-09-06T15:25:00Z"/>
          <w:lang w:val="en-US"/>
        </w:rPr>
      </w:pPr>
    </w:p>
    <w:p w14:paraId="12B330A8" w14:textId="77777777" w:rsidR="00E0317A" w:rsidRPr="00362708" w:rsidRDefault="00E0317A">
      <w:pPr>
        <w:pStyle w:val="Standard"/>
        <w:autoSpaceDE w:val="0"/>
        <w:jc w:val="both"/>
        <w:rPr>
          <w:lang w:val="en-US"/>
        </w:rPr>
      </w:pPr>
    </w:p>
    <w:p w14:paraId="7F5E676E" w14:textId="77777777" w:rsidR="00E0317A" w:rsidRPr="00362708" w:rsidRDefault="00635273">
      <w:pPr>
        <w:pStyle w:val="Standard"/>
        <w:autoSpaceDE w:val="0"/>
        <w:jc w:val="both"/>
        <w:rPr>
          <w:lang w:val="en-US"/>
        </w:rPr>
      </w:pPr>
      <w:r w:rsidRPr="00362708">
        <w:rPr>
          <w:lang w:val="en-US"/>
        </w:rPr>
        <w:tab/>
        <w:t xml:space="preserve">Once </w:t>
      </w:r>
      <w:del w:id="425" w:author="Will Fisher" w:date="2012-08-27T00:39:00Z">
        <w:r w:rsidR="00B9298B" w:rsidDel="00A72594">
          <w:rPr>
            <w:lang w:val="en-US"/>
          </w:rPr>
          <w:delText xml:space="preserve">getting </w:delText>
        </w:r>
      </w:del>
      <w:ins w:id="426" w:author="Will Fisher" w:date="2012-08-27T00:39:00Z">
        <w:r w:rsidR="00A72594">
          <w:rPr>
            <w:lang w:val="en-US"/>
          </w:rPr>
          <w:t xml:space="preserve">the </w:t>
        </w:r>
      </w:ins>
      <w:r w:rsidR="00B9298B">
        <w:rPr>
          <w:lang w:val="en-US"/>
        </w:rPr>
        <w:t>SOS day and EOS day</w:t>
      </w:r>
      <w:ins w:id="427" w:author="Will Fisher" w:date="2012-08-27T00:39:00Z">
        <w:r w:rsidR="00A72594">
          <w:rPr>
            <w:lang w:val="en-US"/>
          </w:rPr>
          <w:t xml:space="preserve"> are determined</w:t>
        </w:r>
      </w:ins>
      <w:r w:rsidR="00B9298B">
        <w:rPr>
          <w:lang w:val="en-US"/>
        </w:rPr>
        <w:t>, i</w:t>
      </w:r>
      <w:r w:rsidRPr="00362708">
        <w:rPr>
          <w:lang w:val="en-US"/>
        </w:rPr>
        <w:t xml:space="preserve">t </w:t>
      </w:r>
      <w:r w:rsidR="00B9298B">
        <w:rPr>
          <w:lang w:val="en-US"/>
        </w:rPr>
        <w:t xml:space="preserve">is easy to </w:t>
      </w:r>
      <w:r w:rsidRPr="00362708">
        <w:rPr>
          <w:lang w:val="en-US"/>
        </w:rPr>
        <w:t xml:space="preserve">calculate the </w:t>
      </w:r>
      <w:r w:rsidR="00B9298B">
        <w:rPr>
          <w:lang w:val="en-US"/>
        </w:rPr>
        <w:t xml:space="preserve">other metrics such as the </w:t>
      </w:r>
      <w:r w:rsidRPr="00362708">
        <w:rPr>
          <w:lang w:val="en-US"/>
        </w:rPr>
        <w:t xml:space="preserve">maximum NDVI day and its NDVI value, up and down slope rates, and </w:t>
      </w:r>
      <w:r w:rsidR="00B9298B">
        <w:rPr>
          <w:lang w:val="en-US"/>
        </w:rPr>
        <w:t xml:space="preserve">the </w:t>
      </w:r>
      <w:r w:rsidRPr="00362708">
        <w:rPr>
          <w:lang w:val="en-US"/>
        </w:rPr>
        <w:t xml:space="preserve">integrated NDVI-day value. </w:t>
      </w:r>
    </w:p>
    <w:p w14:paraId="63B2F553" w14:textId="77777777" w:rsidR="00EB37CC" w:rsidRPr="00362708" w:rsidRDefault="00EB37CC">
      <w:pPr>
        <w:pStyle w:val="Standard"/>
        <w:autoSpaceDE w:val="0"/>
        <w:jc w:val="both"/>
        <w:rPr>
          <w:lang w:val="en-US"/>
        </w:rPr>
      </w:pPr>
    </w:p>
    <w:p w14:paraId="637A4F7C" w14:textId="0F48F646" w:rsidR="00EB37CC" w:rsidRPr="00362708" w:rsidRDefault="00585B94">
      <w:pPr>
        <w:pStyle w:val="Standard"/>
        <w:autoSpaceDE w:val="0"/>
        <w:jc w:val="both"/>
        <w:rPr>
          <w:lang w:val="en-US"/>
        </w:rPr>
      </w:pPr>
      <w:r>
        <w:rPr>
          <w:lang w:val="en-US"/>
        </w:rPr>
        <w:tab/>
      </w:r>
      <w:ins w:id="428" w:author="William Fisher" w:date="2012-08-27T00:02:00Z">
        <w:r w:rsidR="0052270D">
          <w:rPr>
            <w:lang w:val="en-US"/>
          </w:rPr>
          <w:t xml:space="preserve">Since Alaska covers such </w:t>
        </w:r>
        <w:del w:id="429" w:author="Will Fisher" w:date="2012-08-27T00:40:00Z">
          <w:r w:rsidR="0052270D" w:rsidDel="00A72594">
            <w:rPr>
              <w:lang w:val="en-US"/>
            </w:rPr>
            <w:delText>huge</w:delText>
          </w:r>
        </w:del>
      </w:ins>
      <w:ins w:id="430" w:author="Will Fisher" w:date="2012-08-27T00:40:00Z">
        <w:r w:rsidR="00A72594">
          <w:rPr>
            <w:lang w:val="en-US"/>
          </w:rPr>
          <w:t>large</w:t>
        </w:r>
      </w:ins>
      <w:ins w:id="431" w:author="William Fisher" w:date="2012-08-27T00:02:00Z">
        <w:r w:rsidR="0052270D">
          <w:rPr>
            <w:lang w:val="en-US"/>
          </w:rPr>
          <w:t xml:space="preserve"> area </w:t>
        </w:r>
      </w:ins>
      <w:del w:id="432" w:author="William Fisher" w:date="2012-08-27T00:02:00Z">
        <w:r w:rsidDel="0052270D">
          <w:rPr>
            <w:lang w:val="en-US"/>
          </w:rPr>
          <w:delText xml:space="preserve">The </w:delText>
        </w:r>
      </w:del>
      <w:ins w:id="433" w:author="William Fisher" w:date="2012-08-27T00:02:00Z">
        <w:r w:rsidR="0052270D">
          <w:rPr>
            <w:lang w:val="en-US"/>
          </w:rPr>
          <w:t xml:space="preserve">the </w:t>
        </w:r>
      </w:ins>
      <w:r>
        <w:rPr>
          <w:lang w:val="en-US"/>
        </w:rPr>
        <w:t xml:space="preserve">window width in the delayed moving average method is </w:t>
      </w:r>
      <w:del w:id="434" w:author="William Fisher" w:date="2012-08-27T00:02:00Z">
        <w:r w:rsidDel="0052270D">
          <w:rPr>
            <w:lang w:val="en-US"/>
          </w:rPr>
          <w:delText xml:space="preserve">very </w:delText>
        </w:r>
      </w:del>
      <w:r>
        <w:rPr>
          <w:lang w:val="en-US"/>
        </w:rPr>
        <w:t xml:space="preserve">critical in the NDVI metrics algorithm. </w:t>
      </w:r>
      <w:del w:id="435" w:author="William Fisher" w:date="2012-08-27T00:03:00Z">
        <w:r w:rsidDel="0052270D">
          <w:rPr>
            <w:lang w:val="en-US"/>
          </w:rPr>
          <w:delText xml:space="preserve">Alaska covers such huge area. </w:delText>
        </w:r>
      </w:del>
      <w:r>
        <w:rPr>
          <w:lang w:val="en-US"/>
        </w:rPr>
        <w:t>Using a fixed window width will over or under estimate the SOS and EOS days.</w:t>
      </w:r>
      <w:ins w:id="436" w:author="jiang" w:date="2012-10-18T15:54:00Z">
        <w:r w:rsidR="00D77B13">
          <w:rPr>
            <w:lang w:val="en-US"/>
          </w:rPr>
          <w:t xml:space="preserve"> </w:t>
        </w:r>
      </w:ins>
      <w:del w:id="437" w:author="jiang" w:date="2012-10-18T15:54:00Z">
        <w:r w:rsidDel="00D77B13">
          <w:rPr>
            <w:lang w:val="en-US"/>
          </w:rPr>
          <w:delText xml:space="preserve"> </w:delText>
        </w:r>
      </w:del>
      <w:r>
        <w:rPr>
          <w:lang w:val="en-US"/>
        </w:rPr>
        <w:t xml:space="preserve">Dynamically determining the window width is more suitable for estimating the SOS and EOS days by the delayed moving average method. Figure 2.11 shows the </w:t>
      </w:r>
      <w:r w:rsidR="00334481">
        <w:rPr>
          <w:lang w:val="en-US"/>
        </w:rPr>
        <w:t>process of determining the</w:t>
      </w:r>
      <w:r>
        <w:rPr>
          <w:lang w:val="en-US"/>
        </w:rPr>
        <w:t xml:space="preserve"> widow width</w:t>
      </w:r>
      <w:r w:rsidR="00334481">
        <w:rPr>
          <w:lang w:val="en-US"/>
        </w:rPr>
        <w:t>.</w:t>
      </w:r>
    </w:p>
    <w:p w14:paraId="66483C2F" w14:textId="77777777" w:rsidR="00EB37CC" w:rsidRPr="00362708" w:rsidRDefault="00EB37CC">
      <w:pPr>
        <w:pStyle w:val="Standard"/>
        <w:autoSpaceDE w:val="0"/>
        <w:jc w:val="both"/>
        <w:rPr>
          <w:lang w:val="en-US"/>
        </w:rPr>
      </w:pPr>
    </w:p>
    <w:p w14:paraId="7C39C5BD" w14:textId="77777777" w:rsidR="00E0317A" w:rsidRPr="00362708" w:rsidRDefault="00E0317A">
      <w:pPr>
        <w:pStyle w:val="Standard"/>
        <w:autoSpaceDE w:val="0"/>
        <w:jc w:val="both"/>
        <w:rPr>
          <w:lang w:val="en-US"/>
        </w:rPr>
      </w:pPr>
    </w:p>
    <w:p w14:paraId="4F63EEBA" w14:textId="77777777" w:rsidR="00E0317A" w:rsidRPr="00362708" w:rsidRDefault="00E0317A">
      <w:pPr>
        <w:pStyle w:val="Standard"/>
        <w:autoSpaceDE w:val="0"/>
        <w:jc w:val="both"/>
        <w:rPr>
          <w:lang w:val="en-US"/>
        </w:rPr>
      </w:pPr>
    </w:p>
    <w:p w14:paraId="47CA3434" w14:textId="77777777" w:rsidR="00E0317A" w:rsidRPr="00362708" w:rsidRDefault="00E0317A">
      <w:pPr>
        <w:pStyle w:val="Standard"/>
        <w:autoSpaceDE w:val="0"/>
        <w:jc w:val="both"/>
        <w:rPr>
          <w:lang w:val="en-US"/>
        </w:rPr>
      </w:pPr>
    </w:p>
    <w:p w14:paraId="3341988A" w14:textId="77777777" w:rsidR="00E0317A" w:rsidRPr="00362708" w:rsidRDefault="00E0317A">
      <w:pPr>
        <w:pStyle w:val="Standard"/>
        <w:autoSpaceDE w:val="0"/>
        <w:jc w:val="both"/>
        <w:rPr>
          <w:lang w:val="en-US"/>
        </w:rPr>
      </w:pPr>
    </w:p>
    <w:p w14:paraId="7685C451" w14:textId="77777777" w:rsidR="00E0317A" w:rsidRPr="00362708" w:rsidRDefault="00E0317A">
      <w:pPr>
        <w:pStyle w:val="Standard"/>
        <w:autoSpaceDE w:val="0"/>
        <w:jc w:val="both"/>
        <w:rPr>
          <w:lang w:val="en-US"/>
        </w:rPr>
      </w:pPr>
    </w:p>
    <w:p w14:paraId="04C93DA2" w14:textId="77777777" w:rsidR="00E0317A" w:rsidRPr="00362708" w:rsidRDefault="00E0317A">
      <w:pPr>
        <w:pStyle w:val="Standard"/>
        <w:autoSpaceDE w:val="0"/>
        <w:jc w:val="both"/>
        <w:rPr>
          <w:lang w:val="en-US"/>
        </w:rPr>
      </w:pPr>
    </w:p>
    <w:p w14:paraId="374E1A09" w14:textId="77777777" w:rsidR="00E0317A" w:rsidRPr="00362708" w:rsidRDefault="00E0317A">
      <w:pPr>
        <w:pStyle w:val="Standard"/>
        <w:autoSpaceDE w:val="0"/>
        <w:jc w:val="both"/>
        <w:rPr>
          <w:lang w:val="en-US"/>
        </w:rPr>
      </w:pPr>
    </w:p>
    <w:p w14:paraId="4A49AF39" w14:textId="77777777" w:rsidR="00E0317A" w:rsidRPr="00362708" w:rsidRDefault="00E0317A">
      <w:pPr>
        <w:pStyle w:val="Standard"/>
        <w:autoSpaceDE w:val="0"/>
        <w:jc w:val="both"/>
        <w:rPr>
          <w:lang w:val="en-US"/>
        </w:rPr>
      </w:pPr>
    </w:p>
    <w:p w14:paraId="07D40363" w14:textId="77777777" w:rsidR="00E0317A" w:rsidRPr="00362708" w:rsidRDefault="00E0317A">
      <w:pPr>
        <w:pStyle w:val="Standard"/>
        <w:autoSpaceDE w:val="0"/>
        <w:jc w:val="both"/>
        <w:rPr>
          <w:lang w:val="en-US"/>
        </w:rPr>
      </w:pPr>
    </w:p>
    <w:p w14:paraId="6B92B318" w14:textId="77777777" w:rsidR="00E0317A" w:rsidRPr="00362708" w:rsidRDefault="00E0317A">
      <w:pPr>
        <w:pStyle w:val="Standard"/>
        <w:autoSpaceDE w:val="0"/>
        <w:jc w:val="both"/>
        <w:rPr>
          <w:lang w:val="en-US"/>
        </w:rPr>
      </w:pPr>
    </w:p>
    <w:p w14:paraId="75EDA084" w14:textId="77777777" w:rsidR="00E0317A" w:rsidRPr="00362708" w:rsidRDefault="00E0317A">
      <w:pPr>
        <w:pStyle w:val="Standard"/>
        <w:autoSpaceDE w:val="0"/>
        <w:jc w:val="both"/>
        <w:rPr>
          <w:lang w:val="en-US"/>
        </w:rPr>
      </w:pPr>
    </w:p>
    <w:p w14:paraId="3833F173" w14:textId="77777777" w:rsidR="00E0317A" w:rsidRPr="00362708" w:rsidRDefault="00E0317A">
      <w:pPr>
        <w:pStyle w:val="Standard"/>
        <w:autoSpaceDE w:val="0"/>
        <w:jc w:val="both"/>
        <w:rPr>
          <w:lang w:val="en-US"/>
        </w:rPr>
      </w:pPr>
    </w:p>
    <w:p w14:paraId="3BC2883E" w14:textId="77777777" w:rsidR="00E0317A" w:rsidRPr="00362708" w:rsidRDefault="00E0317A">
      <w:pPr>
        <w:pStyle w:val="Standard"/>
        <w:autoSpaceDE w:val="0"/>
        <w:jc w:val="both"/>
        <w:rPr>
          <w:lang w:val="en-US"/>
        </w:rPr>
      </w:pPr>
    </w:p>
    <w:p w14:paraId="30F18698" w14:textId="77777777" w:rsidR="00E0317A" w:rsidRPr="00362708" w:rsidRDefault="00E0317A">
      <w:pPr>
        <w:pStyle w:val="Standard"/>
        <w:autoSpaceDE w:val="0"/>
        <w:jc w:val="both"/>
        <w:rPr>
          <w:lang w:val="en-US"/>
        </w:rPr>
      </w:pPr>
    </w:p>
    <w:p w14:paraId="3CC5476A" w14:textId="77777777" w:rsidR="00E0317A" w:rsidRPr="00362708" w:rsidRDefault="00E0317A">
      <w:pPr>
        <w:pStyle w:val="Standard"/>
        <w:autoSpaceDE w:val="0"/>
        <w:jc w:val="both"/>
        <w:rPr>
          <w:lang w:val="en-US"/>
        </w:rPr>
      </w:pPr>
    </w:p>
    <w:p w14:paraId="7751914F" w14:textId="77777777" w:rsidR="00E0317A" w:rsidRPr="00362708" w:rsidRDefault="00E0317A">
      <w:pPr>
        <w:pStyle w:val="Standard"/>
        <w:autoSpaceDE w:val="0"/>
        <w:jc w:val="both"/>
        <w:rPr>
          <w:lang w:val="en-US"/>
        </w:rPr>
      </w:pPr>
    </w:p>
    <w:p w14:paraId="0F4081CF" w14:textId="77777777" w:rsidR="00E0317A" w:rsidRPr="00362708" w:rsidRDefault="00E0317A">
      <w:pPr>
        <w:pStyle w:val="Standard"/>
        <w:autoSpaceDE w:val="0"/>
        <w:jc w:val="both"/>
        <w:rPr>
          <w:lang w:val="en-US"/>
        </w:rPr>
      </w:pPr>
    </w:p>
    <w:p w14:paraId="38C08A49" w14:textId="77777777" w:rsidR="00E0317A" w:rsidRPr="00362708" w:rsidRDefault="00E0317A">
      <w:pPr>
        <w:pStyle w:val="Standard"/>
        <w:autoSpaceDE w:val="0"/>
        <w:jc w:val="both"/>
        <w:rPr>
          <w:lang w:val="en-US"/>
        </w:rPr>
      </w:pPr>
    </w:p>
    <w:p w14:paraId="4D85F32D" w14:textId="77777777" w:rsidR="00E0317A" w:rsidRPr="00362708" w:rsidRDefault="00E0317A">
      <w:pPr>
        <w:pStyle w:val="Standard"/>
        <w:autoSpaceDE w:val="0"/>
        <w:jc w:val="both"/>
        <w:rPr>
          <w:lang w:val="en-US"/>
        </w:rPr>
      </w:pPr>
    </w:p>
    <w:p w14:paraId="26CEEB54" w14:textId="77777777" w:rsidR="00E0317A" w:rsidRPr="00362708"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3504" behindDoc="0" locked="0" layoutInCell="1" allowOverlap="1" wp14:anchorId="130D2BEB" wp14:editId="7B5A8E30">
                <wp:simplePos x="0" y="0"/>
                <wp:positionH relativeFrom="column">
                  <wp:posOffset>1699260</wp:posOffset>
                </wp:positionH>
                <wp:positionV relativeFrom="paragraph">
                  <wp:posOffset>66040</wp:posOffset>
                </wp:positionV>
                <wp:extent cx="2654300" cy="438150"/>
                <wp:effectExtent l="0" t="0" r="12700" b="19050"/>
                <wp:wrapNone/>
                <wp:docPr id="7" name="Flowchart: Preparation 7"/>
                <wp:cNvGraphicFramePr/>
                <a:graphic xmlns:a="http://schemas.openxmlformats.org/drawingml/2006/main">
                  <a:graphicData uri="http://schemas.microsoft.com/office/word/2010/wordprocessingShape">
                    <wps:wsp>
                      <wps:cNvSpPr/>
                      <wps:spPr>
                        <a:xfrm>
                          <a:off x="0" y="0"/>
                          <a:ext cx="2654300" cy="4381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638F2262" w14:textId="77777777" w:rsidR="00CE5836" w:rsidRDefault="00CE5836" w:rsidP="00334481">
                            <w:pPr>
                              <w:jc w:val="center"/>
                            </w:pPr>
                            <w:r>
                              <w:t>Time series, ratio=0.2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paration 7" o:spid="_x0000_s1080" type="#_x0000_t117" style="position:absolute;left:0;text-align:left;margin-left:133.8pt;margin-top:5.2pt;width:209pt;height:34.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" fillcolor="white [3201]" strokecolor="#f79646 [3209]" strokeweight="2pt">
                <v:textbox>
                  <w:txbxContent>
                    <w:p w14:paraId="638F2262" w14:textId="77777777" w:rsidR="00CE5836" w:rsidRDefault="00CE5836" w:rsidP="00334481">
                      <w:pPr>
                        <w:jc w:val="center"/>
                      </w:pPr>
                      <w:r>
                        <w:t>Time series, ratio=0.2</w:t>
                      </w:r>
                    </w:p>
                  </w:txbxContent>
                </v:textbox>
              </v:shape>
            </w:pict>
          </mc:Fallback>
        </mc:AlternateContent>
      </w:r>
    </w:p>
    <w:p w14:paraId="6B26B128" w14:textId="77777777" w:rsidR="00E0317A" w:rsidRPr="00362708" w:rsidRDefault="00E0317A">
      <w:pPr>
        <w:pStyle w:val="Standard"/>
        <w:autoSpaceDE w:val="0"/>
        <w:jc w:val="both"/>
        <w:rPr>
          <w:lang w:val="en-US"/>
        </w:rPr>
      </w:pPr>
    </w:p>
    <w:p w14:paraId="46673BD9" w14:textId="77777777" w:rsidR="00E0317A" w:rsidRPr="00362708"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8624" behindDoc="0" locked="0" layoutInCell="1" allowOverlap="1" wp14:anchorId="5C0DD400" wp14:editId="198AFAEA">
                <wp:simplePos x="0" y="0"/>
                <wp:positionH relativeFrom="column">
                  <wp:posOffset>3064510</wp:posOffset>
                </wp:positionH>
                <wp:positionV relativeFrom="paragraph">
                  <wp:posOffset>153670</wp:posOffset>
                </wp:positionV>
                <wp:extent cx="0" cy="203200"/>
                <wp:effectExtent l="95250" t="0" r="57150" b="63500"/>
                <wp:wrapNone/>
                <wp:docPr id="16" name="Straight Arrow Connector 16"/>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16" o:spid="_x0000_s1026" type="#_x0000_t32" style="position:absolute;margin-left:241.3pt;margin-top:12.1pt;width:0;height:16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" strokecolor="#4579b8 [3044]">
                <v:stroke endarrow="open"/>
              </v:shape>
            </w:pict>
          </mc:Fallback>
        </mc:AlternateContent>
      </w:r>
    </w:p>
    <w:p w14:paraId="016FD877" w14:textId="77777777" w:rsidR="00E0317A" w:rsidRPr="00362708" w:rsidRDefault="00E0317A">
      <w:pPr>
        <w:pStyle w:val="Standard"/>
        <w:autoSpaceDE w:val="0"/>
        <w:jc w:val="both"/>
        <w:rPr>
          <w:lang w:val="en-US"/>
        </w:rPr>
      </w:pPr>
    </w:p>
    <w:p w14:paraId="3ACFFE89" w14:textId="77777777" w:rsidR="00E0317A" w:rsidRPr="00362708"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4528" behindDoc="0" locked="0" layoutInCell="1" allowOverlap="1" wp14:anchorId="03C8A09A" wp14:editId="42C5F343">
                <wp:simplePos x="0" y="0"/>
                <wp:positionH relativeFrom="column">
                  <wp:posOffset>772160</wp:posOffset>
                </wp:positionH>
                <wp:positionV relativeFrom="paragraph">
                  <wp:posOffset>6350</wp:posOffset>
                </wp:positionV>
                <wp:extent cx="4775200" cy="48895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4775200" cy="488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FBB735" w14:textId="77777777" w:rsidR="00CE5836" w:rsidRDefault="00CE5836" w:rsidP="00334481">
                            <w:r>
                              <w:t xml:space="preserve">   Obtain maximum NDVI value (maxv20) and its indices (</w:t>
                            </w:r>
                            <w:proofErr w:type="spellStart"/>
                            <w:r>
                              <w:t>mxidxst</w:t>
                            </w:r>
                            <w:proofErr w:type="spellEnd"/>
                            <w:r>
                              <w:t xml:space="preserve">, </w:t>
                            </w:r>
                            <w:proofErr w:type="spellStart"/>
                            <w:r>
                              <w:t>mxidxed</w:t>
                            </w:r>
                            <w:proofErr w:type="spellEnd"/>
                            <w:r>
                              <w:t>) from Apr.1 to Sep.31 in the time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81" style="position:absolute;left:0;text-align:left;margin-left:60.8pt;margin-top:.5pt;width:376pt;height:38.5pt;z-index:25173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" fillcolor="white [3201]" strokecolor="#f79646 [3209]" strokeweight="2pt">
                <v:textbox>
                  <w:txbxContent>
                    <w:p w14:paraId="3FFBB735" w14:textId="77777777" w:rsidR="00CE5836" w:rsidRDefault="00CE5836" w:rsidP="00334481">
                      <w:r>
                        <w:t xml:space="preserve">   Obtain maximum NDVI value (maxv20) and its indices (</w:t>
                      </w:r>
                      <w:proofErr w:type="spellStart"/>
                      <w:r>
                        <w:t>mxidxst</w:t>
                      </w:r>
                      <w:proofErr w:type="spellEnd"/>
                      <w:r>
                        <w:t xml:space="preserve">, </w:t>
                      </w:r>
                      <w:proofErr w:type="spellStart"/>
                      <w:r>
                        <w:t>mxidxed</w:t>
                      </w:r>
                      <w:proofErr w:type="spellEnd"/>
                      <w:r>
                        <w:t>) from Apr.1 to Sep.31 in the time series</w:t>
                      </w:r>
                    </w:p>
                  </w:txbxContent>
                </v:textbox>
              </v:rect>
            </w:pict>
          </mc:Fallback>
        </mc:AlternateContent>
      </w:r>
    </w:p>
    <w:p w14:paraId="5864952D" w14:textId="77777777" w:rsidR="00E0317A" w:rsidRPr="00362708" w:rsidRDefault="00E0317A">
      <w:pPr>
        <w:pStyle w:val="Standard"/>
        <w:autoSpaceDE w:val="0"/>
        <w:jc w:val="both"/>
        <w:rPr>
          <w:lang w:val="en-US"/>
        </w:rPr>
      </w:pPr>
    </w:p>
    <w:p w14:paraId="25BBC8A0" w14:textId="77777777" w:rsidR="00E0317A" w:rsidRPr="00362708"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9648" behindDoc="0" locked="0" layoutInCell="1" allowOverlap="1" wp14:anchorId="3F121779" wp14:editId="341B5766">
                <wp:simplePos x="0" y="0"/>
                <wp:positionH relativeFrom="column">
                  <wp:posOffset>3064510</wp:posOffset>
                </wp:positionH>
                <wp:positionV relativeFrom="paragraph">
                  <wp:posOffset>144780</wp:posOffset>
                </wp:positionV>
                <wp:extent cx="0" cy="215900"/>
                <wp:effectExtent l="95250" t="0" r="76200" b="50800"/>
                <wp:wrapNone/>
                <wp:docPr id="18" name="Straight Arrow Connector 18"/>
                <wp:cNvGraphicFramePr/>
                <a:graphic xmlns:a="http://schemas.openxmlformats.org/drawingml/2006/main">
                  <a:graphicData uri="http://schemas.microsoft.com/office/word/2010/wordprocessingShape">
                    <wps:wsp>
                      <wps:cNvCnPr/>
                      <wps:spPr>
                        <a:xfrm>
                          <a:off x="0" y="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18" o:spid="_x0000_s1026" type="#_x0000_t32" style="position:absolute;margin-left:241.3pt;margin-top:11.4pt;width:0;height:17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" strokecolor="#4579b8 [3044]">
                <v:stroke endarrow="open"/>
              </v:shape>
            </w:pict>
          </mc:Fallback>
        </mc:AlternateContent>
      </w:r>
    </w:p>
    <w:p w14:paraId="300C5D78" w14:textId="77777777" w:rsidR="00E0317A" w:rsidRPr="00362708" w:rsidRDefault="00E0317A">
      <w:pPr>
        <w:pStyle w:val="Standard"/>
        <w:autoSpaceDE w:val="0"/>
        <w:jc w:val="both"/>
        <w:rPr>
          <w:lang w:val="en-US"/>
        </w:rPr>
      </w:pPr>
    </w:p>
    <w:p w14:paraId="656A9909" w14:textId="77777777" w:rsidR="00E0317A" w:rsidRPr="00362708"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5552" behindDoc="0" locked="0" layoutInCell="1" allowOverlap="1" wp14:anchorId="17F4A0C0" wp14:editId="1EC79E2C">
                <wp:simplePos x="0" y="0"/>
                <wp:positionH relativeFrom="column">
                  <wp:posOffset>772160</wp:posOffset>
                </wp:positionH>
                <wp:positionV relativeFrom="paragraph">
                  <wp:posOffset>10160</wp:posOffset>
                </wp:positionV>
                <wp:extent cx="4775200" cy="774700"/>
                <wp:effectExtent l="0" t="0" r="25400" b="25400"/>
                <wp:wrapNone/>
                <wp:docPr id="9" name="Rectangle 9"/>
                <wp:cNvGraphicFramePr/>
                <a:graphic xmlns:a="http://schemas.openxmlformats.org/drawingml/2006/main">
                  <a:graphicData uri="http://schemas.microsoft.com/office/word/2010/wordprocessingShape">
                    <wps:wsp>
                      <wps:cNvSpPr/>
                      <wps:spPr>
                        <a:xfrm>
                          <a:off x="0" y="0"/>
                          <a:ext cx="47752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F4359F" w14:textId="77777777" w:rsidR="00CE5836" w:rsidRDefault="00CE5836" w:rsidP="00987CDD">
                            <w:pPr>
                              <w:jc w:val="center"/>
                            </w:pPr>
                            <w:r>
                              <w:t>Obtain the minimum NDVI value (</w:t>
                            </w:r>
                            <w:proofErr w:type="spellStart"/>
                            <w:r>
                              <w:t>sosmim</w:t>
                            </w:r>
                            <w:proofErr w:type="spellEnd"/>
                            <w:r>
                              <w:t>) and its index (</w:t>
                            </w:r>
                            <w:proofErr w:type="spellStart"/>
                            <w:r>
                              <w:t>idx_sosmin</w:t>
                            </w:r>
                            <w:proofErr w:type="spellEnd"/>
                            <w:r>
                              <w:t xml:space="preserve">) from [0, </w:t>
                            </w:r>
                            <w:proofErr w:type="spellStart"/>
                            <w:r>
                              <w:t>mxidxst</w:t>
                            </w:r>
                            <w:proofErr w:type="spellEnd"/>
                            <w:r>
                              <w:t xml:space="preserve">]. </w:t>
                            </w:r>
                            <w:proofErr w:type="gramStart"/>
                            <w:r>
                              <w:t>calculate</w:t>
                            </w:r>
                            <w:proofErr w:type="gramEnd"/>
                            <w:r>
                              <w:t xml:space="preserve"> SOS-threshold (sosv20) =0.2*(maxv20-sosmin) and its index(idx_sosv20)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 o:spid="_x0000_s1082" style="position:absolute;left:0;text-align:left;margin-left:60.8pt;margin-top:.8pt;width:376pt;height:61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" fillcolor="white [3201]" strokecolor="#f79646 [3209]" strokeweight="2pt">
                <v:textbox>
                  <w:txbxContent>
                    <w:p w14:paraId="20F4359F" w14:textId="77777777" w:rsidR="00CE5836" w:rsidRDefault="00CE5836" w:rsidP="00987CDD">
                      <w:pPr>
                        <w:jc w:val="center"/>
                      </w:pPr>
                      <w:r>
                        <w:t>Obtain the minimum NDVI value (</w:t>
                      </w:r>
                      <w:proofErr w:type="spellStart"/>
                      <w:r>
                        <w:t>sosmim</w:t>
                      </w:r>
                      <w:proofErr w:type="spellEnd"/>
                      <w:r>
                        <w:t>) and its index (</w:t>
                      </w:r>
                      <w:proofErr w:type="spellStart"/>
                      <w:r>
                        <w:t>idx_sosmin</w:t>
                      </w:r>
                      <w:proofErr w:type="spellEnd"/>
                      <w:r>
                        <w:t xml:space="preserve">) from [0, </w:t>
                      </w:r>
                      <w:proofErr w:type="spellStart"/>
                      <w:r>
                        <w:t>mxidxst</w:t>
                      </w:r>
                      <w:proofErr w:type="spellEnd"/>
                      <w:r>
                        <w:t xml:space="preserve">]. </w:t>
                      </w:r>
                      <w:proofErr w:type="gramStart"/>
                      <w:r>
                        <w:t>calculate</w:t>
                      </w:r>
                      <w:proofErr w:type="gramEnd"/>
                      <w:r>
                        <w:t xml:space="preserve"> SOS-threshold (sosv20) =0.2*(maxv20-sosmin) and its index(idx_sosv20)</w:t>
                      </w:r>
                    </w:p>
                  </w:txbxContent>
                </v:textbox>
              </v:rect>
            </w:pict>
          </mc:Fallback>
        </mc:AlternateContent>
      </w:r>
    </w:p>
    <w:p w14:paraId="457DE34F" w14:textId="77777777" w:rsidR="009922E1" w:rsidRDefault="00E0317A">
      <w:pPr>
        <w:pStyle w:val="Standard"/>
        <w:autoSpaceDE w:val="0"/>
        <w:jc w:val="both"/>
        <w:rPr>
          <w:lang w:val="en-US"/>
        </w:rPr>
      </w:pPr>
      <w:r w:rsidRPr="00362708">
        <w:rPr>
          <w:lang w:val="en-US"/>
        </w:rPr>
        <w:t xml:space="preserve">  </w:t>
      </w:r>
    </w:p>
    <w:p w14:paraId="09861CE7" w14:textId="77777777" w:rsidR="008D2C26" w:rsidRDefault="008D2C26">
      <w:pPr>
        <w:pStyle w:val="Standard"/>
        <w:autoSpaceDE w:val="0"/>
        <w:jc w:val="both"/>
        <w:rPr>
          <w:lang w:val="en-US"/>
        </w:rPr>
      </w:pPr>
    </w:p>
    <w:p w14:paraId="790F7D2A" w14:textId="77777777" w:rsidR="008D2C26" w:rsidRDefault="008D2C26">
      <w:pPr>
        <w:pStyle w:val="Standard"/>
        <w:autoSpaceDE w:val="0"/>
        <w:jc w:val="both"/>
        <w:rPr>
          <w:lang w:val="en-US"/>
        </w:rPr>
      </w:pPr>
    </w:p>
    <w:p w14:paraId="6241BDC0" w14:textId="77777777" w:rsidR="008D2C26"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40672" behindDoc="0" locked="0" layoutInCell="1" allowOverlap="1" wp14:anchorId="6B0BCF34" wp14:editId="3F18FA32">
                <wp:simplePos x="0" y="0"/>
                <wp:positionH relativeFrom="column">
                  <wp:posOffset>3064510</wp:posOffset>
                </wp:positionH>
                <wp:positionV relativeFrom="paragraph">
                  <wp:posOffset>83820</wp:posOffset>
                </wp:positionV>
                <wp:extent cx="0" cy="222250"/>
                <wp:effectExtent l="95250" t="0" r="57150" b="63500"/>
                <wp:wrapNone/>
                <wp:docPr id="20" name="Straight Arrow Connector 20"/>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0" o:spid="_x0000_s1026" type="#_x0000_t32" style="position:absolute;margin-left:241.3pt;margin-top:6.6pt;width:0;height:17.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" strokecolor="#4579b8 [3044]">
                <v:stroke endarrow="open"/>
              </v:shape>
            </w:pict>
          </mc:Fallback>
        </mc:AlternateContent>
      </w:r>
    </w:p>
    <w:p w14:paraId="0F195495" w14:textId="77777777" w:rsidR="008D2C26"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6576" behindDoc="0" locked="0" layoutInCell="1" allowOverlap="1" wp14:anchorId="3C433731" wp14:editId="79A92345">
                <wp:simplePos x="0" y="0"/>
                <wp:positionH relativeFrom="column">
                  <wp:posOffset>772160</wp:posOffset>
                </wp:positionH>
                <wp:positionV relativeFrom="paragraph">
                  <wp:posOffset>130810</wp:posOffset>
                </wp:positionV>
                <wp:extent cx="4775200" cy="869950"/>
                <wp:effectExtent l="0" t="0" r="25400" b="25400"/>
                <wp:wrapNone/>
                <wp:docPr id="10" name="Rectangle 10"/>
                <wp:cNvGraphicFramePr/>
                <a:graphic xmlns:a="http://schemas.openxmlformats.org/drawingml/2006/main">
                  <a:graphicData uri="http://schemas.microsoft.com/office/word/2010/wordprocessingShape">
                    <wps:wsp>
                      <wps:cNvSpPr/>
                      <wps:spPr>
                        <a:xfrm>
                          <a:off x="0" y="0"/>
                          <a:ext cx="4775200" cy="869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CA8C3F" w14:textId="77777777" w:rsidR="00CE5836" w:rsidRDefault="00CE5836" w:rsidP="0065248F">
                            <w:pPr>
                              <w:jc w:val="center"/>
                            </w:pPr>
                            <w:r>
                              <w:t>Obtain the minimum NDVI (</w:t>
                            </w:r>
                            <w:proofErr w:type="spellStart"/>
                            <w:r>
                              <w:t>eosmin</w:t>
                            </w:r>
                            <w:proofErr w:type="spellEnd"/>
                            <w:r>
                              <w:t>) and its index (</w:t>
                            </w:r>
                            <w:proofErr w:type="spellStart"/>
                            <w:r>
                              <w:t>idx_eosmin</w:t>
                            </w:r>
                            <w:proofErr w:type="spellEnd"/>
                            <w:r>
                              <w:t>) from [mxidxed</w:t>
                            </w:r>
                            <w:proofErr w:type="gramStart"/>
                            <w:r>
                              <w:t>:num</w:t>
                            </w:r>
                            <w:proofErr w:type="gramEnd"/>
                            <w:r>
                              <w:t xml:space="preserve">-1], where </w:t>
                            </w:r>
                            <w:proofErr w:type="spellStart"/>
                            <w:r>
                              <w:t>num</w:t>
                            </w:r>
                            <w:proofErr w:type="spellEnd"/>
                            <w:r>
                              <w:t xml:space="preserve"> is the length of the time series. </w:t>
                            </w:r>
                            <w:proofErr w:type="gramStart"/>
                            <w:r>
                              <w:t>calculate</w:t>
                            </w:r>
                            <w:proofErr w:type="gramEnd"/>
                            <w:r>
                              <w:t xml:space="preserve"> EOS-threshold (eosv20)=0.2*(maxv20-eosmin) and its index (idx_eosv20)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83" style="position:absolute;left:0;text-align:left;margin-left:60.8pt;margin-top:10.3pt;width:376pt;height:68.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" fillcolor="white [3201]" strokecolor="#f79646 [3209]" strokeweight="2pt">
                <v:textbox>
                  <w:txbxContent>
                    <w:p w14:paraId="1ACA8C3F" w14:textId="77777777" w:rsidR="00CE5836" w:rsidRDefault="00CE5836" w:rsidP="0065248F">
                      <w:pPr>
                        <w:jc w:val="center"/>
                      </w:pPr>
                      <w:r>
                        <w:t>Obtain the minimum NDVI (</w:t>
                      </w:r>
                      <w:proofErr w:type="spellStart"/>
                      <w:r>
                        <w:t>eosmin</w:t>
                      </w:r>
                      <w:proofErr w:type="spellEnd"/>
                      <w:r>
                        <w:t>) and its index (</w:t>
                      </w:r>
                      <w:proofErr w:type="spellStart"/>
                      <w:r>
                        <w:t>idx_eosmin</w:t>
                      </w:r>
                      <w:proofErr w:type="spellEnd"/>
                      <w:r>
                        <w:t>) from [mxidxed</w:t>
                      </w:r>
                      <w:proofErr w:type="gramStart"/>
                      <w:r>
                        <w:t>:num</w:t>
                      </w:r>
                      <w:proofErr w:type="gramEnd"/>
                      <w:r>
                        <w:t xml:space="preserve">-1], where </w:t>
                      </w:r>
                      <w:proofErr w:type="spellStart"/>
                      <w:r>
                        <w:t>num</w:t>
                      </w:r>
                      <w:proofErr w:type="spellEnd"/>
                      <w:r>
                        <w:t xml:space="preserve"> is the length of the time series. </w:t>
                      </w:r>
                      <w:proofErr w:type="gramStart"/>
                      <w:r>
                        <w:t>calculate</w:t>
                      </w:r>
                      <w:proofErr w:type="gramEnd"/>
                      <w:r>
                        <w:t xml:space="preserve"> EOS-threshold (eosv20)=0.2*(maxv20-eosmin) and its index (idx_eosv20)</w:t>
                      </w:r>
                    </w:p>
                  </w:txbxContent>
                </v:textbox>
              </v:rect>
            </w:pict>
          </mc:Fallback>
        </mc:AlternateContent>
      </w:r>
    </w:p>
    <w:p w14:paraId="59CE85D5" w14:textId="77777777" w:rsidR="008D2C26" w:rsidRDefault="008D2C26">
      <w:pPr>
        <w:pStyle w:val="Standard"/>
        <w:autoSpaceDE w:val="0"/>
        <w:jc w:val="both"/>
        <w:rPr>
          <w:lang w:val="en-US"/>
        </w:rPr>
      </w:pPr>
    </w:p>
    <w:p w14:paraId="62F134F0" w14:textId="77777777" w:rsidR="008D2C26" w:rsidRDefault="008D2C26">
      <w:pPr>
        <w:pStyle w:val="Standard"/>
        <w:autoSpaceDE w:val="0"/>
        <w:jc w:val="both"/>
        <w:rPr>
          <w:lang w:val="en-US"/>
        </w:rPr>
      </w:pPr>
    </w:p>
    <w:p w14:paraId="5A88BEFE" w14:textId="77777777" w:rsidR="008D2C26" w:rsidRDefault="008D2C26">
      <w:pPr>
        <w:pStyle w:val="Standard"/>
        <w:autoSpaceDE w:val="0"/>
        <w:jc w:val="both"/>
        <w:rPr>
          <w:lang w:val="en-US"/>
        </w:rPr>
      </w:pPr>
    </w:p>
    <w:p w14:paraId="4B13EE04" w14:textId="77777777" w:rsidR="008D2C26" w:rsidRDefault="008D2C26">
      <w:pPr>
        <w:pStyle w:val="Standard"/>
        <w:autoSpaceDE w:val="0"/>
        <w:jc w:val="both"/>
        <w:rPr>
          <w:lang w:val="en-US"/>
        </w:rPr>
      </w:pPr>
    </w:p>
    <w:p w14:paraId="569EDDD4" w14:textId="77777777" w:rsidR="008D2C26"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41696" behindDoc="0" locked="0" layoutInCell="1" allowOverlap="1" wp14:anchorId="68BB116A" wp14:editId="6B97F961">
                <wp:simplePos x="0" y="0"/>
                <wp:positionH relativeFrom="column">
                  <wp:posOffset>3089910</wp:posOffset>
                </wp:positionH>
                <wp:positionV relativeFrom="paragraph">
                  <wp:posOffset>124460</wp:posOffset>
                </wp:positionV>
                <wp:extent cx="0" cy="215900"/>
                <wp:effectExtent l="95250" t="0" r="76200" b="50800"/>
                <wp:wrapNone/>
                <wp:docPr id="21" name="Straight Arrow Connector 21"/>
                <wp:cNvGraphicFramePr/>
                <a:graphic xmlns:a="http://schemas.openxmlformats.org/drawingml/2006/main">
                  <a:graphicData uri="http://schemas.microsoft.com/office/word/2010/wordprocessingShape">
                    <wps:wsp>
                      <wps:cNvCnPr/>
                      <wps:spPr>
                        <a:xfrm>
                          <a:off x="0" y="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1" o:spid="_x0000_s1026" type="#_x0000_t32" style="position:absolute;margin-left:243.3pt;margin-top:9.8pt;width:0;height:17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" strokecolor="#4579b8 [3044]">
                <v:stroke endarrow="open"/>
              </v:shape>
            </w:pict>
          </mc:Fallback>
        </mc:AlternateContent>
      </w:r>
    </w:p>
    <w:p w14:paraId="27B0E7B5" w14:textId="77777777" w:rsidR="008D2C26" w:rsidRDefault="00356E41">
      <w:pPr>
        <w:pStyle w:val="Standard"/>
        <w:autoSpaceDE w:val="0"/>
        <w:jc w:val="both"/>
        <w:rPr>
          <w:lang w:val="en-US"/>
        </w:rPr>
      </w:pPr>
      <w:r>
        <w:rPr>
          <w:noProof/>
          <w:lang w:val="en-US" w:eastAsia="zh-CN" w:bidi="ar-SA"/>
        </w:rPr>
        <mc:AlternateContent>
          <mc:Choice Requires="wps">
            <w:drawing>
              <wp:anchor distT="0" distB="0" distL="114300" distR="114300" simplePos="0" relativeHeight="251727360" behindDoc="0" locked="0" layoutInCell="1" allowOverlap="1" wp14:anchorId="4046F154" wp14:editId="7CA4FD5A">
                <wp:simplePos x="0" y="0"/>
                <wp:positionH relativeFrom="column">
                  <wp:posOffset>1299210</wp:posOffset>
                </wp:positionH>
                <wp:positionV relativeFrom="paragraph">
                  <wp:posOffset>165100</wp:posOffset>
                </wp:positionV>
                <wp:extent cx="3619500" cy="527050"/>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361950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0F685E" w14:textId="77777777" w:rsidR="00CE5836" w:rsidRDefault="00CE5836" w:rsidP="008B6FC1">
                            <w:pPr>
                              <w:jc w:val="center"/>
                            </w:pPr>
                            <w:r>
                              <w:t>Window width=</w:t>
                            </w:r>
                            <w:proofErr w:type="spellStart"/>
                            <w:r>
                              <w:t>num</w:t>
                            </w:r>
                            <w:proofErr w:type="spellEnd"/>
                            <w:r>
                              <w:t xml:space="preserve"> –eosv20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84" style="position:absolute;left:0;text-align:left;margin-left:102.3pt;margin-top:13pt;width:285pt;height:41.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" fillcolor="white [3201]" strokecolor="#f79646 [3209]" strokeweight="2pt">
                <v:textbox>
                  <w:txbxContent>
                    <w:p w14:paraId="440F685E" w14:textId="77777777" w:rsidR="00CE5836" w:rsidRDefault="00CE5836" w:rsidP="008B6FC1">
                      <w:pPr>
                        <w:jc w:val="center"/>
                      </w:pPr>
                      <w:r>
                        <w:t>Window width=</w:t>
                      </w:r>
                      <w:proofErr w:type="spellStart"/>
                      <w:r>
                        <w:t>num</w:t>
                      </w:r>
                      <w:proofErr w:type="spellEnd"/>
                      <w:r>
                        <w:t xml:space="preserve"> –eosv20</w:t>
                      </w:r>
                    </w:p>
                  </w:txbxContent>
                </v:textbox>
              </v:rect>
            </w:pict>
          </mc:Fallback>
        </mc:AlternateContent>
      </w:r>
    </w:p>
    <w:p w14:paraId="48B5CE7D" w14:textId="77777777" w:rsidR="008D2C26" w:rsidRDefault="008D2C26">
      <w:pPr>
        <w:pStyle w:val="Standard"/>
        <w:autoSpaceDE w:val="0"/>
        <w:jc w:val="both"/>
        <w:rPr>
          <w:lang w:val="en-US"/>
        </w:rPr>
      </w:pPr>
    </w:p>
    <w:p w14:paraId="01BF730C" w14:textId="77777777" w:rsidR="008D2C26" w:rsidRDefault="008D2C26">
      <w:pPr>
        <w:pStyle w:val="Standard"/>
        <w:autoSpaceDE w:val="0"/>
        <w:jc w:val="both"/>
        <w:rPr>
          <w:lang w:val="en-US"/>
        </w:rPr>
      </w:pPr>
    </w:p>
    <w:p w14:paraId="28AD3A79" w14:textId="77777777" w:rsidR="008D2C26"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42720" behindDoc="0" locked="0" layoutInCell="1" allowOverlap="1" wp14:anchorId="60985DBB" wp14:editId="5050A879">
                <wp:simplePos x="0" y="0"/>
                <wp:positionH relativeFrom="column">
                  <wp:posOffset>3064510</wp:posOffset>
                </wp:positionH>
                <wp:positionV relativeFrom="paragraph">
                  <wp:posOffset>167005</wp:posOffset>
                </wp:positionV>
                <wp:extent cx="0" cy="285750"/>
                <wp:effectExtent l="95250" t="0" r="57150" b="57150"/>
                <wp:wrapNone/>
                <wp:docPr id="38" name="Straight Arrow Connector 38"/>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8" o:spid="_x0000_s1026" type="#_x0000_t32" style="position:absolute;margin-left:241.3pt;margin-top:13.15pt;width:0;height:22.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" strokecolor="#4579b8 [3044]">
                <v:stroke endarrow="open"/>
              </v:shape>
            </w:pict>
          </mc:Fallback>
        </mc:AlternateContent>
      </w:r>
    </w:p>
    <w:p w14:paraId="18A906C2" w14:textId="77777777" w:rsidR="008D2C26" w:rsidRDefault="008D2C26">
      <w:pPr>
        <w:pStyle w:val="Standard"/>
        <w:autoSpaceDE w:val="0"/>
        <w:jc w:val="both"/>
        <w:rPr>
          <w:lang w:val="en-US"/>
        </w:rPr>
      </w:pPr>
    </w:p>
    <w:p w14:paraId="2774FFF1" w14:textId="77777777" w:rsidR="008D2C26" w:rsidRDefault="00CA0959">
      <w:pPr>
        <w:pStyle w:val="Standard"/>
        <w:autoSpaceDE w:val="0"/>
        <w:jc w:val="both"/>
        <w:rPr>
          <w:lang w:val="en-US"/>
        </w:rPr>
      </w:pPr>
      <w:r>
        <w:rPr>
          <w:noProof/>
          <w:lang w:val="en-US" w:eastAsia="zh-CN" w:bidi="ar-SA"/>
        </w:rPr>
        <mc:AlternateContent>
          <mc:Choice Requires="wps">
            <w:drawing>
              <wp:anchor distT="0" distB="0" distL="114300" distR="114300" simplePos="0" relativeHeight="251737600" behindDoc="0" locked="0" layoutInCell="1" allowOverlap="1" wp14:anchorId="415C061E" wp14:editId="026396C7">
                <wp:simplePos x="0" y="0"/>
                <wp:positionH relativeFrom="column">
                  <wp:posOffset>1343660</wp:posOffset>
                </wp:positionH>
                <wp:positionV relativeFrom="paragraph">
                  <wp:posOffset>102235</wp:posOffset>
                </wp:positionV>
                <wp:extent cx="3536950" cy="673100"/>
                <wp:effectExtent l="0" t="0" r="25400" b="12700"/>
                <wp:wrapNone/>
                <wp:docPr id="14" name="Flowchart: Terminator 14"/>
                <wp:cNvGraphicFramePr/>
                <a:graphic xmlns:a="http://schemas.openxmlformats.org/drawingml/2006/main">
                  <a:graphicData uri="http://schemas.microsoft.com/office/word/2010/wordprocessingShape">
                    <wps:wsp>
                      <wps:cNvSpPr/>
                      <wps:spPr>
                        <a:xfrm>
                          <a:off x="0" y="0"/>
                          <a:ext cx="3536950" cy="6731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5C30ACC0" w14:textId="77777777" w:rsidR="00CE5836" w:rsidRDefault="00CE5836" w:rsidP="00B23B37">
                            <w:pPr>
                              <w:jc w:val="center"/>
                            </w:pPr>
                            <w:r>
                              <w:t xml:space="preserve">Window width, sosv20, </w:t>
                            </w:r>
                            <w:proofErr w:type="spellStart"/>
                            <w:r>
                              <w:t>idx_sosmin</w:t>
                            </w:r>
                            <w:proofErr w:type="spellEnd"/>
                            <w:r>
                              <w:t xml:space="preserve">, idx_sosv20, eosv20, </w:t>
                            </w:r>
                            <w:proofErr w:type="spellStart"/>
                            <w:r>
                              <w:t>idx_eosmin</w:t>
                            </w:r>
                            <w:proofErr w:type="spellEnd"/>
                            <w:r>
                              <w:t>, and idx_eosv20,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4" o:spid="_x0000_s1085" type="#_x0000_t116" style="position:absolute;left:0;text-align:left;margin-left:105.8pt;margin-top:8.05pt;width:278.5pt;height:53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" fillcolor="white [3201]" strokecolor="#f79646 [3209]" strokeweight="2pt">
                <v:textbox>
                  <w:txbxContent>
                    <w:p w14:paraId="5C30ACC0" w14:textId="77777777" w:rsidR="00CE5836" w:rsidRDefault="00CE5836" w:rsidP="00B23B37">
                      <w:pPr>
                        <w:jc w:val="center"/>
                      </w:pPr>
                      <w:r>
                        <w:t xml:space="preserve">Window width, sosv20, </w:t>
                      </w:r>
                      <w:proofErr w:type="spellStart"/>
                      <w:r>
                        <w:t>idx_sosmin</w:t>
                      </w:r>
                      <w:proofErr w:type="spellEnd"/>
                      <w:r>
                        <w:t xml:space="preserve">, idx_sosv20, eosv20, </w:t>
                      </w:r>
                      <w:proofErr w:type="spellStart"/>
                      <w:r>
                        <w:t>idx_eosmin</w:t>
                      </w:r>
                      <w:proofErr w:type="spellEnd"/>
                      <w:r>
                        <w:t>, and idx_eosv20,</w:t>
                      </w:r>
                    </w:p>
                  </w:txbxContent>
                </v:textbox>
              </v:shape>
            </w:pict>
          </mc:Fallback>
        </mc:AlternateContent>
      </w:r>
    </w:p>
    <w:p w14:paraId="4E8B949F" w14:textId="77777777" w:rsidR="008D2C26" w:rsidRDefault="008D2C26">
      <w:pPr>
        <w:pStyle w:val="Standard"/>
        <w:autoSpaceDE w:val="0"/>
        <w:jc w:val="both"/>
        <w:rPr>
          <w:lang w:val="en-US"/>
        </w:rPr>
      </w:pPr>
    </w:p>
    <w:p w14:paraId="5BD169F5" w14:textId="77777777" w:rsidR="008D2C26" w:rsidRDefault="008D2C26">
      <w:pPr>
        <w:pStyle w:val="Standard"/>
        <w:autoSpaceDE w:val="0"/>
        <w:jc w:val="both"/>
        <w:rPr>
          <w:lang w:val="en-US"/>
        </w:rPr>
      </w:pPr>
    </w:p>
    <w:p w14:paraId="0BDABFD0" w14:textId="77777777" w:rsidR="008D2C26" w:rsidRDefault="008D2C26">
      <w:pPr>
        <w:pStyle w:val="Standard"/>
        <w:autoSpaceDE w:val="0"/>
        <w:jc w:val="both"/>
        <w:rPr>
          <w:lang w:val="en-US"/>
        </w:rPr>
      </w:pPr>
    </w:p>
    <w:p w14:paraId="61FD3FF0" w14:textId="77777777" w:rsidR="008D2C26" w:rsidRDefault="008D2C26">
      <w:pPr>
        <w:pStyle w:val="Standard"/>
        <w:autoSpaceDE w:val="0"/>
        <w:jc w:val="both"/>
        <w:rPr>
          <w:lang w:val="en-US"/>
        </w:rPr>
      </w:pPr>
    </w:p>
    <w:p w14:paraId="4B8ACEED" w14:textId="1B09F508" w:rsidR="008D2C26" w:rsidRPr="00F9278B" w:rsidRDefault="001019CF">
      <w:pPr>
        <w:pStyle w:val="Caption"/>
        <w:jc w:val="center"/>
        <w:rPr>
          <w:lang w:val="en-US"/>
        </w:rPr>
        <w:pPrChange w:id="438" w:author="jiang" w:date="2012-09-06T15:28:00Z">
          <w:pPr>
            <w:pStyle w:val="Standard"/>
            <w:autoSpaceDE w:val="0"/>
            <w:jc w:val="both"/>
          </w:pPr>
        </w:pPrChange>
      </w:pPr>
      <w:ins w:id="439" w:author="jiang" w:date="2012-09-06T15:27:00Z">
        <w:r w:rsidRPr="00F61214">
          <w:rPr>
            <w:i w:val="0"/>
            <w:rPrChange w:id="440" w:author="jiang" w:date="2012-09-06T15:28:00Z">
              <w:rPr/>
            </w:rPrChange>
          </w:rPr>
          <w:t xml:space="preserve">Figure </w:t>
        </w:r>
        <w:r w:rsidR="00F61214" w:rsidRPr="00F61214">
          <w:rPr>
            <w:i w:val="0"/>
            <w:rPrChange w:id="441" w:author="jiang" w:date="2012-09-06T15:28:00Z">
              <w:rPr/>
            </w:rPrChange>
          </w:rPr>
          <w:t>2.</w:t>
        </w:r>
        <w:r w:rsidRPr="00F61214">
          <w:rPr>
            <w:i w:val="0"/>
            <w:rPrChange w:id="442" w:author="jiang" w:date="2012-09-06T15:28:00Z">
              <w:rPr/>
            </w:rPrChange>
          </w:rPr>
          <w:fldChar w:fldCharType="begin"/>
        </w:r>
        <w:r w:rsidRPr="00F61214">
          <w:rPr>
            <w:i w:val="0"/>
            <w:rPrChange w:id="443" w:author="jiang" w:date="2012-09-06T15:28:00Z">
              <w:rPr/>
            </w:rPrChange>
          </w:rPr>
          <w:instrText xml:space="preserve"> SEQ Figure \* ARABIC </w:instrText>
        </w:r>
      </w:ins>
      <w:r w:rsidRPr="00F61214">
        <w:rPr>
          <w:i w:val="0"/>
          <w:rPrChange w:id="444" w:author="jiang" w:date="2012-09-06T15:28:00Z">
            <w:rPr/>
          </w:rPrChange>
        </w:rPr>
        <w:fldChar w:fldCharType="separate"/>
      </w:r>
      <w:ins w:id="445" w:author="jiang" w:date="2012-10-18T15:38:00Z">
        <w:r w:rsidR="00C9180C">
          <w:rPr>
            <w:i w:val="0"/>
            <w:noProof/>
          </w:rPr>
          <w:t>11</w:t>
        </w:r>
      </w:ins>
      <w:ins w:id="446" w:author="jiang" w:date="2012-09-06T15:27:00Z">
        <w:r w:rsidRPr="00F61214">
          <w:rPr>
            <w:i w:val="0"/>
            <w:rPrChange w:id="447" w:author="jiang" w:date="2012-09-06T15:28:00Z">
              <w:rPr/>
            </w:rPrChange>
          </w:rPr>
          <w:fldChar w:fldCharType="end"/>
        </w:r>
      </w:ins>
      <w:ins w:id="448" w:author="jiang" w:date="2012-09-20T12:15:00Z">
        <w:r w:rsidR="0028360C">
          <w:rPr>
            <w:i w:val="0"/>
          </w:rPr>
          <w:t xml:space="preserve">. </w:t>
        </w:r>
      </w:ins>
      <w:ins w:id="449" w:author="jiang" w:date="2012-09-06T15:27:00Z">
        <w:r w:rsidRPr="00F61214">
          <w:rPr>
            <w:i w:val="0"/>
            <w:rPrChange w:id="450" w:author="jiang" w:date="2012-09-06T15:28:00Z">
              <w:rPr/>
            </w:rPrChange>
          </w:rPr>
          <w:t>Flowchart of dynamic determination of  window width</w:t>
        </w:r>
      </w:ins>
    </w:p>
    <w:p w14:paraId="7587FFA2" w14:textId="01AF06E3" w:rsidR="00DB343B" w:rsidRDefault="008D2C26" w:rsidP="008D2C26">
      <w:pPr>
        <w:pStyle w:val="Standard"/>
        <w:autoSpaceDE w:val="0"/>
        <w:jc w:val="center"/>
        <w:rPr>
          <w:ins w:id="451" w:author="jiang" w:date="2012-09-06T15:10:00Z"/>
          <w:lang w:val="en-US"/>
        </w:rPr>
      </w:pPr>
      <w:del w:id="452" w:author="jiang" w:date="2012-09-06T15:28:00Z">
        <w:r w:rsidDel="00F61214">
          <w:rPr>
            <w:lang w:val="en-US"/>
          </w:rPr>
          <w:delText>Figure 2.11 Flowchart of dynamical determination of window width</w:delText>
        </w:r>
      </w:del>
    </w:p>
    <w:p w14:paraId="7D66E794" w14:textId="77777777" w:rsidR="00DB343B" w:rsidRDefault="00DB343B">
      <w:pPr>
        <w:pStyle w:val="Standard"/>
        <w:autoSpaceDE w:val="0"/>
        <w:rPr>
          <w:ins w:id="453" w:author="jiang" w:date="2012-09-06T15:10:00Z"/>
          <w:lang w:val="en-US"/>
        </w:rPr>
        <w:pPrChange w:id="454" w:author="jiang" w:date="2012-09-06T15:10:00Z">
          <w:pPr>
            <w:pStyle w:val="Standard"/>
            <w:autoSpaceDE w:val="0"/>
            <w:jc w:val="center"/>
          </w:pPr>
        </w:pPrChange>
      </w:pPr>
    </w:p>
    <w:p w14:paraId="15E856D9" w14:textId="77777777" w:rsidR="00F9278B" w:rsidRDefault="00F9278B">
      <w:pPr>
        <w:pStyle w:val="Standard"/>
        <w:autoSpaceDE w:val="0"/>
        <w:rPr>
          <w:ins w:id="455" w:author="jiang" w:date="2012-09-20T11:27:00Z"/>
          <w:lang w:val="en-US"/>
        </w:rPr>
        <w:pPrChange w:id="456" w:author="jiang" w:date="2012-09-06T15:10:00Z">
          <w:pPr>
            <w:pStyle w:val="Standard"/>
            <w:autoSpaceDE w:val="0"/>
            <w:jc w:val="center"/>
          </w:pPr>
        </w:pPrChange>
      </w:pPr>
    </w:p>
    <w:p w14:paraId="0D588512" w14:textId="77777777" w:rsidR="00F9278B" w:rsidRDefault="00F9278B">
      <w:pPr>
        <w:pStyle w:val="Standard"/>
        <w:autoSpaceDE w:val="0"/>
        <w:rPr>
          <w:ins w:id="457" w:author="jiang" w:date="2012-09-20T11:27:00Z"/>
          <w:lang w:val="en-US"/>
        </w:rPr>
        <w:pPrChange w:id="458" w:author="jiang" w:date="2012-09-06T15:10:00Z">
          <w:pPr>
            <w:pStyle w:val="Standard"/>
            <w:autoSpaceDE w:val="0"/>
            <w:jc w:val="center"/>
          </w:pPr>
        </w:pPrChange>
      </w:pPr>
    </w:p>
    <w:p w14:paraId="17F5CCE6" w14:textId="77777777" w:rsidR="00F9278B" w:rsidRDefault="00F9278B">
      <w:pPr>
        <w:pStyle w:val="Standard"/>
        <w:autoSpaceDE w:val="0"/>
        <w:rPr>
          <w:ins w:id="459" w:author="jiang" w:date="2012-09-20T11:27:00Z"/>
          <w:lang w:val="en-US"/>
        </w:rPr>
        <w:pPrChange w:id="460" w:author="jiang" w:date="2012-09-06T15:10:00Z">
          <w:pPr>
            <w:pStyle w:val="Standard"/>
            <w:autoSpaceDE w:val="0"/>
            <w:jc w:val="center"/>
          </w:pPr>
        </w:pPrChange>
      </w:pPr>
    </w:p>
    <w:p w14:paraId="4BC2405D" w14:textId="77777777" w:rsidR="00F9278B" w:rsidRDefault="00F9278B">
      <w:pPr>
        <w:pStyle w:val="Standard"/>
        <w:autoSpaceDE w:val="0"/>
        <w:rPr>
          <w:ins w:id="461" w:author="jiang" w:date="2012-09-20T11:27:00Z"/>
          <w:lang w:val="en-US"/>
        </w:rPr>
        <w:pPrChange w:id="462" w:author="jiang" w:date="2012-09-06T15:10:00Z">
          <w:pPr>
            <w:pStyle w:val="Standard"/>
            <w:autoSpaceDE w:val="0"/>
            <w:jc w:val="center"/>
          </w:pPr>
        </w:pPrChange>
      </w:pPr>
    </w:p>
    <w:p w14:paraId="762BFB16" w14:textId="77777777" w:rsidR="00F9278B" w:rsidRDefault="00F9278B">
      <w:pPr>
        <w:pStyle w:val="Standard"/>
        <w:autoSpaceDE w:val="0"/>
        <w:rPr>
          <w:ins w:id="463" w:author="jiang" w:date="2012-09-20T11:27:00Z"/>
          <w:lang w:val="en-US"/>
        </w:rPr>
        <w:pPrChange w:id="464" w:author="jiang" w:date="2012-09-06T15:10:00Z">
          <w:pPr>
            <w:pStyle w:val="Standard"/>
            <w:autoSpaceDE w:val="0"/>
            <w:jc w:val="center"/>
          </w:pPr>
        </w:pPrChange>
      </w:pPr>
    </w:p>
    <w:p w14:paraId="104C69E4" w14:textId="77777777" w:rsidR="00F9278B" w:rsidRDefault="00F9278B">
      <w:pPr>
        <w:pStyle w:val="Standard"/>
        <w:autoSpaceDE w:val="0"/>
        <w:rPr>
          <w:ins w:id="465" w:author="jiang" w:date="2012-09-20T11:27:00Z"/>
          <w:lang w:val="en-US"/>
        </w:rPr>
        <w:pPrChange w:id="466" w:author="jiang" w:date="2012-09-06T15:10:00Z">
          <w:pPr>
            <w:pStyle w:val="Standard"/>
            <w:autoSpaceDE w:val="0"/>
            <w:jc w:val="center"/>
          </w:pPr>
        </w:pPrChange>
      </w:pPr>
    </w:p>
    <w:p w14:paraId="5E86FCB5" w14:textId="77777777" w:rsidR="00F9278B" w:rsidRDefault="00F9278B">
      <w:pPr>
        <w:pStyle w:val="Standard"/>
        <w:autoSpaceDE w:val="0"/>
        <w:rPr>
          <w:ins w:id="467" w:author="jiang" w:date="2012-09-20T11:27:00Z"/>
          <w:lang w:val="en-US"/>
        </w:rPr>
        <w:pPrChange w:id="468" w:author="jiang" w:date="2012-09-06T15:10:00Z">
          <w:pPr>
            <w:pStyle w:val="Standard"/>
            <w:autoSpaceDE w:val="0"/>
            <w:jc w:val="center"/>
          </w:pPr>
        </w:pPrChange>
      </w:pPr>
    </w:p>
    <w:p w14:paraId="7B99A463" w14:textId="77777777" w:rsidR="00F9278B" w:rsidRDefault="00F9278B">
      <w:pPr>
        <w:pStyle w:val="Standard"/>
        <w:autoSpaceDE w:val="0"/>
        <w:rPr>
          <w:ins w:id="469" w:author="jiang" w:date="2012-09-20T11:27:00Z"/>
          <w:lang w:val="en-US"/>
        </w:rPr>
        <w:pPrChange w:id="470" w:author="jiang" w:date="2012-09-06T15:10:00Z">
          <w:pPr>
            <w:pStyle w:val="Standard"/>
            <w:autoSpaceDE w:val="0"/>
            <w:jc w:val="center"/>
          </w:pPr>
        </w:pPrChange>
      </w:pPr>
    </w:p>
    <w:p w14:paraId="504454BD" w14:textId="77777777" w:rsidR="00F9278B" w:rsidRDefault="00F9278B">
      <w:pPr>
        <w:pStyle w:val="Standard"/>
        <w:autoSpaceDE w:val="0"/>
        <w:rPr>
          <w:ins w:id="471" w:author="jiang" w:date="2012-09-20T11:27:00Z"/>
          <w:lang w:val="en-US"/>
        </w:rPr>
        <w:pPrChange w:id="472" w:author="jiang" w:date="2012-09-06T15:10:00Z">
          <w:pPr>
            <w:pStyle w:val="Standard"/>
            <w:autoSpaceDE w:val="0"/>
            <w:jc w:val="center"/>
          </w:pPr>
        </w:pPrChange>
      </w:pPr>
    </w:p>
    <w:p w14:paraId="6873AA5A" w14:textId="77777777" w:rsidR="00F9278B" w:rsidRDefault="00F9278B">
      <w:pPr>
        <w:pStyle w:val="Standard"/>
        <w:autoSpaceDE w:val="0"/>
        <w:rPr>
          <w:ins w:id="473" w:author="jiang" w:date="2012-09-20T11:27:00Z"/>
          <w:lang w:val="en-US"/>
        </w:rPr>
        <w:pPrChange w:id="474" w:author="jiang" w:date="2012-09-06T15:10:00Z">
          <w:pPr>
            <w:pStyle w:val="Standard"/>
            <w:autoSpaceDE w:val="0"/>
            <w:jc w:val="center"/>
          </w:pPr>
        </w:pPrChange>
      </w:pPr>
    </w:p>
    <w:p w14:paraId="385B3AC7" w14:textId="77777777" w:rsidR="00F9278B" w:rsidRDefault="00F9278B">
      <w:pPr>
        <w:pStyle w:val="Standard"/>
        <w:autoSpaceDE w:val="0"/>
        <w:rPr>
          <w:ins w:id="475" w:author="jiang" w:date="2012-09-20T11:27:00Z"/>
          <w:lang w:val="en-US"/>
        </w:rPr>
        <w:pPrChange w:id="476" w:author="jiang" w:date="2012-09-06T15:10:00Z">
          <w:pPr>
            <w:pStyle w:val="Standard"/>
            <w:autoSpaceDE w:val="0"/>
            <w:jc w:val="center"/>
          </w:pPr>
        </w:pPrChange>
      </w:pPr>
    </w:p>
    <w:p w14:paraId="1EEAB657" w14:textId="77777777" w:rsidR="00F9278B" w:rsidRDefault="00F9278B">
      <w:pPr>
        <w:pStyle w:val="Standard"/>
        <w:autoSpaceDE w:val="0"/>
        <w:rPr>
          <w:ins w:id="477" w:author="jiang" w:date="2012-09-20T11:27:00Z"/>
          <w:lang w:val="en-US"/>
        </w:rPr>
        <w:pPrChange w:id="478" w:author="jiang" w:date="2012-09-06T15:10:00Z">
          <w:pPr>
            <w:pStyle w:val="Standard"/>
            <w:autoSpaceDE w:val="0"/>
            <w:jc w:val="center"/>
          </w:pPr>
        </w:pPrChange>
      </w:pPr>
    </w:p>
    <w:p w14:paraId="2D61FD7A" w14:textId="77777777" w:rsidR="00F9278B" w:rsidRDefault="00F9278B">
      <w:pPr>
        <w:pStyle w:val="Standard"/>
        <w:autoSpaceDE w:val="0"/>
        <w:rPr>
          <w:ins w:id="479" w:author="jiang" w:date="2012-09-20T11:27:00Z"/>
          <w:lang w:val="en-US"/>
        </w:rPr>
        <w:pPrChange w:id="480" w:author="jiang" w:date="2012-09-06T15:10:00Z">
          <w:pPr>
            <w:pStyle w:val="Standard"/>
            <w:autoSpaceDE w:val="0"/>
            <w:jc w:val="center"/>
          </w:pPr>
        </w:pPrChange>
      </w:pPr>
    </w:p>
    <w:p w14:paraId="2345EAF1" w14:textId="77777777" w:rsidR="00F9278B" w:rsidRDefault="00F9278B">
      <w:pPr>
        <w:pStyle w:val="Standard"/>
        <w:autoSpaceDE w:val="0"/>
        <w:rPr>
          <w:ins w:id="481" w:author="jiang" w:date="2012-09-20T11:27:00Z"/>
          <w:lang w:val="en-US"/>
        </w:rPr>
        <w:pPrChange w:id="482" w:author="jiang" w:date="2012-09-06T15:10:00Z">
          <w:pPr>
            <w:pStyle w:val="Standard"/>
            <w:autoSpaceDE w:val="0"/>
            <w:jc w:val="center"/>
          </w:pPr>
        </w:pPrChange>
      </w:pPr>
    </w:p>
    <w:p w14:paraId="4C52ED2D" w14:textId="77777777" w:rsidR="00F9278B" w:rsidRDefault="00F9278B">
      <w:pPr>
        <w:pStyle w:val="Standard"/>
        <w:autoSpaceDE w:val="0"/>
        <w:rPr>
          <w:ins w:id="483" w:author="jiang" w:date="2012-09-20T11:27:00Z"/>
          <w:lang w:val="en-US"/>
        </w:rPr>
        <w:pPrChange w:id="484" w:author="jiang" w:date="2012-09-06T15:10:00Z">
          <w:pPr>
            <w:pStyle w:val="Standard"/>
            <w:autoSpaceDE w:val="0"/>
            <w:jc w:val="center"/>
          </w:pPr>
        </w:pPrChange>
      </w:pPr>
    </w:p>
    <w:p w14:paraId="2461B815" w14:textId="77777777" w:rsidR="00F9278B" w:rsidRDefault="00F9278B">
      <w:pPr>
        <w:pStyle w:val="Standard"/>
        <w:autoSpaceDE w:val="0"/>
        <w:rPr>
          <w:ins w:id="485" w:author="jiang" w:date="2012-09-20T11:27:00Z"/>
          <w:lang w:val="en-US"/>
        </w:rPr>
        <w:pPrChange w:id="486" w:author="jiang" w:date="2012-09-06T15:10:00Z">
          <w:pPr>
            <w:pStyle w:val="Standard"/>
            <w:autoSpaceDE w:val="0"/>
            <w:jc w:val="center"/>
          </w:pPr>
        </w:pPrChange>
      </w:pPr>
    </w:p>
    <w:p w14:paraId="53DFC436" w14:textId="77777777" w:rsidR="00F9278B" w:rsidRDefault="00F9278B">
      <w:pPr>
        <w:pStyle w:val="Standard"/>
        <w:autoSpaceDE w:val="0"/>
        <w:rPr>
          <w:ins w:id="487" w:author="jiang" w:date="2012-09-20T11:27:00Z"/>
          <w:lang w:val="en-US"/>
        </w:rPr>
        <w:pPrChange w:id="488" w:author="jiang" w:date="2012-09-06T15:10:00Z">
          <w:pPr>
            <w:pStyle w:val="Standard"/>
            <w:autoSpaceDE w:val="0"/>
            <w:jc w:val="center"/>
          </w:pPr>
        </w:pPrChange>
      </w:pPr>
    </w:p>
    <w:p w14:paraId="4A772981" w14:textId="624E5649" w:rsidR="00012ED8" w:rsidRDefault="00012ED8">
      <w:pPr>
        <w:suppressAutoHyphens w:val="0"/>
        <w:rPr>
          <w:ins w:id="489" w:author="jiang" w:date="2012-09-20T11:49:00Z"/>
        </w:rPr>
      </w:pPr>
      <w:ins w:id="490" w:author="jiang" w:date="2012-09-20T11:49:00Z">
        <w:r>
          <w:br w:type="page"/>
        </w:r>
      </w:ins>
    </w:p>
    <w:p w14:paraId="72511DB6" w14:textId="77777777" w:rsidR="00F9278B" w:rsidRDefault="00F9278B">
      <w:pPr>
        <w:pStyle w:val="Standard"/>
        <w:autoSpaceDE w:val="0"/>
        <w:rPr>
          <w:ins w:id="491" w:author="jiang" w:date="2012-09-20T11:27:00Z"/>
          <w:lang w:val="en-US"/>
        </w:rPr>
        <w:pPrChange w:id="492" w:author="jiang" w:date="2012-09-06T15:10:00Z">
          <w:pPr>
            <w:pStyle w:val="Standard"/>
            <w:autoSpaceDE w:val="0"/>
            <w:jc w:val="center"/>
          </w:pPr>
        </w:pPrChange>
      </w:pPr>
    </w:p>
    <w:p w14:paraId="58800431" w14:textId="77777777" w:rsidR="00F9278B" w:rsidRDefault="00F9278B">
      <w:pPr>
        <w:pStyle w:val="Standard"/>
        <w:autoSpaceDE w:val="0"/>
        <w:rPr>
          <w:ins w:id="493" w:author="jiang" w:date="2012-09-20T11:27:00Z"/>
          <w:lang w:val="en-US"/>
        </w:rPr>
        <w:pPrChange w:id="494" w:author="jiang" w:date="2012-09-06T15:10:00Z">
          <w:pPr>
            <w:pStyle w:val="Standard"/>
            <w:autoSpaceDE w:val="0"/>
            <w:jc w:val="center"/>
          </w:pPr>
        </w:pPrChange>
      </w:pPr>
    </w:p>
    <w:p w14:paraId="422DACD5" w14:textId="456A2A35" w:rsidR="00F9278B" w:rsidRDefault="00F9278B">
      <w:pPr>
        <w:pStyle w:val="Standard"/>
        <w:autoSpaceDE w:val="0"/>
        <w:rPr>
          <w:ins w:id="495" w:author="jiang" w:date="2012-09-20T11:27:00Z"/>
          <w:lang w:val="en-US"/>
        </w:rPr>
        <w:pPrChange w:id="496" w:author="jiang" w:date="2012-09-06T15:10:00Z">
          <w:pPr>
            <w:pStyle w:val="Standard"/>
            <w:autoSpaceDE w:val="0"/>
            <w:jc w:val="center"/>
          </w:pPr>
        </w:pPrChange>
      </w:pPr>
      <w:ins w:id="497" w:author="jiang" w:date="2012-09-20T11:27:00Z">
        <w:r>
          <w:rPr>
            <w:lang w:val="en-US"/>
          </w:rPr>
          <w:t>Appendix A</w:t>
        </w:r>
      </w:ins>
      <w:ins w:id="498" w:author="jiang" w:date="2012-09-20T11:28:00Z">
        <w:r>
          <w:rPr>
            <w:lang w:val="en-US"/>
          </w:rPr>
          <w:t>. Program</w:t>
        </w:r>
      </w:ins>
      <w:ins w:id="499" w:author="jiang" w:date="2012-09-20T11:27:00Z">
        <w:r>
          <w:rPr>
            <w:lang w:val="en-US"/>
          </w:rPr>
          <w:t xml:space="preserve"> </w:t>
        </w:r>
      </w:ins>
      <w:ins w:id="500" w:author="jiang" w:date="2012-09-20T11:28:00Z">
        <w:r>
          <w:rPr>
            <w:lang w:val="en-US"/>
          </w:rPr>
          <w:t>List for NDVI metrics Algorithm</w:t>
        </w:r>
      </w:ins>
    </w:p>
    <w:p w14:paraId="3A1B4399" w14:textId="5B186F1D" w:rsidR="00F9278B" w:rsidRPr="00F9278B" w:rsidRDefault="00F9278B" w:rsidP="00F9278B">
      <w:pPr>
        <w:widowControl/>
        <w:suppressAutoHyphens w:val="0"/>
        <w:autoSpaceDN/>
        <w:textAlignment w:val="auto"/>
        <w:rPr>
          <w:ins w:id="501" w:author="jiang" w:date="2012-09-20T11:29:00Z"/>
          <w:rFonts w:ascii="Courier New" w:eastAsiaTheme="minorEastAsia" w:hAnsi="Courier New" w:cs="Courier New"/>
          <w:kern w:val="0"/>
          <w:sz w:val="21"/>
          <w:szCs w:val="21"/>
          <w:lang w:eastAsia="zh-CN" w:bidi="ar-SA"/>
        </w:rPr>
      </w:pPr>
    </w:p>
    <w:p w14:paraId="42FD2A1C" w14:textId="77777777" w:rsidR="00F9278B" w:rsidRPr="00F9278B" w:rsidRDefault="00F9278B" w:rsidP="00F9278B">
      <w:pPr>
        <w:widowControl/>
        <w:suppressAutoHyphens w:val="0"/>
        <w:autoSpaceDN/>
        <w:textAlignment w:val="auto"/>
        <w:rPr>
          <w:ins w:id="502" w:author="jiang" w:date="2012-09-20T11:29:00Z"/>
          <w:rFonts w:ascii="Courier New" w:eastAsiaTheme="minorEastAsia" w:hAnsi="Courier New" w:cs="Courier New"/>
          <w:kern w:val="0"/>
          <w:sz w:val="21"/>
          <w:szCs w:val="21"/>
          <w:lang w:eastAsia="zh-CN" w:bidi="ar-SA"/>
        </w:rPr>
      </w:pPr>
    </w:p>
    <w:p w14:paraId="054552BC" w14:textId="0275B878" w:rsidR="00F9278B" w:rsidRPr="00C054F2" w:rsidRDefault="00F9278B" w:rsidP="00F9278B">
      <w:pPr>
        <w:widowControl/>
        <w:suppressAutoHyphens w:val="0"/>
        <w:autoSpaceDN/>
        <w:textAlignment w:val="auto"/>
        <w:rPr>
          <w:ins w:id="503" w:author="jiang" w:date="2012-09-20T11:29:00Z"/>
          <w:rFonts w:eastAsiaTheme="minorEastAsia" w:cs="Times New Roman"/>
          <w:kern w:val="0"/>
          <w:lang w:eastAsia="zh-CN" w:bidi="ar-SA"/>
          <w:rPrChange w:id="504" w:author="jiang" w:date="2012-09-20T11:30:00Z">
            <w:rPr>
              <w:ins w:id="505" w:author="jiang" w:date="2012-09-20T11:29:00Z"/>
              <w:rFonts w:ascii="Courier New" w:eastAsiaTheme="minorEastAsia" w:hAnsi="Courier New" w:cs="Courier New"/>
              <w:kern w:val="0"/>
              <w:sz w:val="21"/>
              <w:szCs w:val="21"/>
              <w:lang w:eastAsia="zh-CN" w:bidi="ar-SA"/>
            </w:rPr>
          </w:rPrChange>
        </w:rPr>
      </w:pPr>
      <w:ins w:id="506" w:author="jiang" w:date="2012-09-20T11:29:00Z">
        <w:r w:rsidRPr="00C054F2">
          <w:rPr>
            <w:rFonts w:eastAsiaTheme="minorEastAsia" w:cs="Times New Roman"/>
            <w:kern w:val="0"/>
            <w:lang w:eastAsia="zh-CN" w:bidi="ar-SA"/>
            <w:rPrChange w:id="507" w:author="jiang" w:date="2012-09-20T11:30:00Z">
              <w:rPr>
                <w:rFonts w:ascii="Courier New" w:eastAsiaTheme="minorEastAsia" w:hAnsi="Courier New" w:cs="Courier New"/>
                <w:kern w:val="0"/>
                <w:sz w:val="21"/>
                <w:szCs w:val="21"/>
                <w:lang w:eastAsia="zh-CN" w:bidi="ar-SA"/>
              </w:rPr>
            </w:rPrChange>
          </w:rPr>
          <w:t>1, smooth_c</w:t>
        </w:r>
        <w:r w:rsidR="00C054F2">
          <w:rPr>
            <w:rFonts w:eastAsiaTheme="minorEastAsia" w:cs="Times New Roman"/>
            <w:kern w:val="0"/>
            <w:lang w:eastAsia="zh-CN" w:bidi="ar-SA"/>
          </w:rPr>
          <w:t>alculate_metrics_tile.pro</w:t>
        </w:r>
      </w:ins>
    </w:p>
    <w:p w14:paraId="0A681358" w14:textId="547EDBE0" w:rsidR="00F9278B" w:rsidRPr="00C054F2" w:rsidRDefault="00F9278B" w:rsidP="00F9278B">
      <w:pPr>
        <w:widowControl/>
        <w:suppressAutoHyphens w:val="0"/>
        <w:autoSpaceDN/>
        <w:textAlignment w:val="auto"/>
        <w:rPr>
          <w:ins w:id="508" w:author="jiang" w:date="2012-09-20T11:29:00Z"/>
          <w:rFonts w:eastAsiaTheme="minorEastAsia" w:cs="Times New Roman"/>
          <w:kern w:val="0"/>
          <w:lang w:eastAsia="zh-CN" w:bidi="ar-SA"/>
          <w:rPrChange w:id="509" w:author="jiang" w:date="2012-09-20T11:30:00Z">
            <w:rPr>
              <w:ins w:id="510" w:author="jiang" w:date="2012-09-20T11:29:00Z"/>
              <w:rFonts w:ascii="Courier New" w:eastAsiaTheme="minorEastAsia" w:hAnsi="Courier New" w:cs="Courier New"/>
              <w:kern w:val="0"/>
              <w:sz w:val="21"/>
              <w:szCs w:val="21"/>
              <w:lang w:eastAsia="zh-CN" w:bidi="ar-SA"/>
            </w:rPr>
          </w:rPrChange>
        </w:rPr>
      </w:pPr>
      <w:ins w:id="511" w:author="jiang" w:date="2012-09-20T11:29:00Z">
        <w:r w:rsidRPr="00C054F2">
          <w:rPr>
            <w:rFonts w:eastAsiaTheme="minorEastAsia" w:cs="Times New Roman"/>
            <w:kern w:val="0"/>
            <w:lang w:eastAsia="zh-CN" w:bidi="ar-SA"/>
            <w:rPrChange w:id="512" w:author="jiang" w:date="2012-09-20T11:30:00Z">
              <w:rPr>
                <w:rFonts w:ascii="Courier New" w:eastAsiaTheme="minorEastAsia" w:hAnsi="Courier New" w:cs="Courier New"/>
                <w:kern w:val="0"/>
                <w:sz w:val="21"/>
                <w:szCs w:val="21"/>
                <w:lang w:eastAsia="zh-CN" w:bidi="ar-SA"/>
              </w:rPr>
            </w:rPrChange>
          </w:rPr>
          <w:t>1.1, start_batch.pro</w:t>
        </w:r>
      </w:ins>
    </w:p>
    <w:p w14:paraId="7BC13464" w14:textId="2E7E7E92" w:rsidR="00F9278B" w:rsidRPr="00C054F2" w:rsidRDefault="00C054F2" w:rsidP="00F9278B">
      <w:pPr>
        <w:widowControl/>
        <w:suppressAutoHyphens w:val="0"/>
        <w:autoSpaceDN/>
        <w:textAlignment w:val="auto"/>
        <w:rPr>
          <w:ins w:id="513" w:author="jiang" w:date="2012-09-20T11:29:00Z"/>
          <w:rFonts w:eastAsiaTheme="minorEastAsia" w:cs="Times New Roman"/>
          <w:kern w:val="0"/>
          <w:lang w:eastAsia="zh-CN" w:bidi="ar-SA"/>
          <w:rPrChange w:id="514" w:author="jiang" w:date="2012-09-20T11:30:00Z">
            <w:rPr>
              <w:ins w:id="515" w:author="jiang" w:date="2012-09-20T11:29:00Z"/>
              <w:rFonts w:ascii="Courier New" w:eastAsiaTheme="minorEastAsia" w:hAnsi="Courier New" w:cs="Courier New"/>
              <w:kern w:val="0"/>
              <w:sz w:val="21"/>
              <w:szCs w:val="21"/>
              <w:lang w:eastAsia="zh-CN" w:bidi="ar-SA"/>
            </w:rPr>
          </w:rPrChange>
        </w:rPr>
      </w:pPr>
      <w:ins w:id="516" w:author="jiang" w:date="2012-09-20T11:29:00Z">
        <w:r w:rsidRPr="00C054F2">
          <w:rPr>
            <w:rFonts w:eastAsiaTheme="minorEastAsia" w:cs="Times New Roman"/>
            <w:kern w:val="0"/>
            <w:lang w:eastAsia="zh-CN" w:bidi="ar-SA"/>
            <w:rPrChange w:id="517" w:author="jiang" w:date="2012-09-20T11:30:00Z">
              <w:rPr>
                <w:rFonts w:ascii="Courier New" w:eastAsiaTheme="minorEastAsia" w:hAnsi="Courier New" w:cs="Courier New"/>
                <w:kern w:val="0"/>
                <w:sz w:val="21"/>
                <w:szCs w:val="21"/>
                <w:lang w:eastAsia="zh-CN" w:bidi="ar-SA"/>
              </w:rPr>
            </w:rPrChange>
          </w:rPr>
          <w:t>1.2,</w:t>
        </w:r>
      </w:ins>
      <w:ins w:id="518" w:author="jiang" w:date="2012-09-20T11:31:00Z">
        <w:r>
          <w:rPr>
            <w:rFonts w:eastAsiaTheme="minorEastAsia" w:cs="Times New Roman"/>
            <w:kern w:val="0"/>
            <w:lang w:eastAsia="zh-CN" w:bidi="ar-SA"/>
          </w:rPr>
          <w:t xml:space="preserve"> </w:t>
        </w:r>
      </w:ins>
      <w:ins w:id="519" w:author="jiang" w:date="2012-09-20T11:29:00Z">
        <w:r w:rsidR="00F9278B" w:rsidRPr="00C054F2">
          <w:rPr>
            <w:rFonts w:eastAsiaTheme="minorEastAsia" w:cs="Times New Roman"/>
            <w:kern w:val="0"/>
            <w:lang w:eastAsia="zh-CN" w:bidi="ar-SA"/>
            <w:rPrChange w:id="520" w:author="jiang" w:date="2012-09-20T11:30:00Z">
              <w:rPr>
                <w:rFonts w:ascii="Courier New" w:eastAsiaTheme="minorEastAsia" w:hAnsi="Courier New" w:cs="Courier New"/>
                <w:kern w:val="0"/>
                <w:sz w:val="21"/>
                <w:szCs w:val="21"/>
                <w:lang w:eastAsia="zh-CN" w:bidi="ar-SA"/>
              </w:rPr>
            </w:rPrChange>
          </w:rPr>
          <w:t>time</w:t>
        </w:r>
        <w:r>
          <w:rPr>
            <w:rFonts w:eastAsiaTheme="minorEastAsia" w:cs="Times New Roman"/>
            <w:kern w:val="0"/>
            <w:lang w:eastAsia="zh-CN" w:bidi="ar-SA"/>
          </w:rPr>
          <w:t>_series_process_nps_oneyea</w:t>
        </w:r>
      </w:ins>
      <w:ins w:id="521" w:author="jiang" w:date="2012-09-20T11:31:00Z">
        <w:r>
          <w:rPr>
            <w:rFonts w:eastAsiaTheme="minorEastAsia" w:cs="Times New Roman"/>
            <w:kern w:val="0"/>
            <w:lang w:eastAsia="zh-CN" w:bidi="ar-SA"/>
          </w:rPr>
          <w:t>r.pro</w:t>
        </w:r>
      </w:ins>
    </w:p>
    <w:p w14:paraId="34A46058" w14:textId="6F72F979" w:rsidR="00F9278B" w:rsidRPr="00C054F2" w:rsidRDefault="00F9278B" w:rsidP="00F9278B">
      <w:pPr>
        <w:widowControl/>
        <w:suppressAutoHyphens w:val="0"/>
        <w:autoSpaceDN/>
        <w:textAlignment w:val="auto"/>
        <w:rPr>
          <w:ins w:id="522" w:author="jiang" w:date="2012-09-20T11:29:00Z"/>
          <w:rFonts w:eastAsiaTheme="minorEastAsia" w:cs="Times New Roman"/>
          <w:kern w:val="0"/>
          <w:lang w:eastAsia="zh-CN" w:bidi="ar-SA"/>
          <w:rPrChange w:id="523" w:author="jiang" w:date="2012-09-20T11:30:00Z">
            <w:rPr>
              <w:ins w:id="524" w:author="jiang" w:date="2012-09-20T11:29:00Z"/>
              <w:rFonts w:ascii="Courier New" w:eastAsiaTheme="minorEastAsia" w:hAnsi="Courier New" w:cs="Courier New"/>
              <w:kern w:val="0"/>
              <w:sz w:val="21"/>
              <w:szCs w:val="21"/>
              <w:lang w:eastAsia="zh-CN" w:bidi="ar-SA"/>
            </w:rPr>
          </w:rPrChange>
        </w:rPr>
      </w:pPr>
      <w:ins w:id="525" w:author="jiang" w:date="2012-09-20T11:29:00Z">
        <w:r w:rsidRPr="00C054F2">
          <w:rPr>
            <w:rFonts w:eastAsiaTheme="minorEastAsia" w:cs="Times New Roman"/>
            <w:kern w:val="0"/>
            <w:lang w:eastAsia="zh-CN" w:bidi="ar-SA"/>
            <w:rPrChange w:id="526" w:author="jiang" w:date="2012-09-20T11:30:00Z">
              <w:rPr>
                <w:rFonts w:ascii="Courier New" w:eastAsiaTheme="minorEastAsia" w:hAnsi="Courier New" w:cs="Courier New"/>
                <w:kern w:val="0"/>
                <w:sz w:val="21"/>
                <w:szCs w:val="21"/>
                <w:lang w:eastAsia="zh-CN" w:bidi="ar-SA"/>
              </w:rPr>
            </w:rPrChange>
          </w:rPr>
          <w:t>1.2.1, inte</w:t>
        </w:r>
      </w:ins>
      <w:ins w:id="527" w:author="jiang" w:date="2012-09-20T11:32:00Z">
        <w:r w:rsidR="00C054F2">
          <w:rPr>
            <w:rFonts w:eastAsiaTheme="minorEastAsia" w:cs="Times New Roman"/>
            <w:kern w:val="0"/>
            <w:lang w:eastAsia="zh-CN" w:bidi="ar-SA"/>
          </w:rPr>
          <w:t>r</w:t>
        </w:r>
      </w:ins>
      <w:ins w:id="528" w:author="jiang" w:date="2012-09-20T11:29:00Z">
        <w:r w:rsidRPr="00C054F2">
          <w:rPr>
            <w:rFonts w:eastAsiaTheme="minorEastAsia" w:cs="Times New Roman"/>
            <w:kern w:val="0"/>
            <w:lang w:eastAsia="zh-CN" w:bidi="ar-SA"/>
            <w:rPrChange w:id="529" w:author="jiang" w:date="2012-09-20T11:30:00Z">
              <w:rPr>
                <w:rFonts w:ascii="Courier New" w:eastAsiaTheme="minorEastAsia" w:hAnsi="Courier New" w:cs="Courier New"/>
                <w:kern w:val="0"/>
                <w:sz w:val="21"/>
                <w:szCs w:val="21"/>
                <w:lang w:eastAsia="zh-CN" w:bidi="ar-SA"/>
              </w:rPr>
            </w:rPrChange>
          </w:rPr>
          <w:t>pol_noextension_1</w:t>
        </w:r>
        <w:r w:rsidR="00C054F2">
          <w:rPr>
            <w:rFonts w:eastAsiaTheme="minorEastAsia" w:cs="Times New Roman"/>
            <w:kern w:val="0"/>
            <w:lang w:eastAsia="zh-CN" w:bidi="ar-SA"/>
          </w:rPr>
          <w:t>y_vector</w:t>
        </w:r>
      </w:ins>
      <w:ins w:id="530" w:author="jiang" w:date="2012-09-20T11:33:00Z">
        <w:r w:rsidR="00C054F2">
          <w:rPr>
            <w:rFonts w:eastAsiaTheme="minorEastAsia" w:cs="Times New Roman"/>
            <w:kern w:val="0"/>
            <w:lang w:eastAsia="zh-CN" w:bidi="ar-SA"/>
          </w:rPr>
          <w:t>.pro</w:t>
        </w:r>
      </w:ins>
    </w:p>
    <w:p w14:paraId="1820D072" w14:textId="2C45A8BE" w:rsidR="00E25130" w:rsidRDefault="00E25130" w:rsidP="00F9278B">
      <w:pPr>
        <w:widowControl/>
        <w:suppressAutoHyphens w:val="0"/>
        <w:autoSpaceDN/>
        <w:textAlignment w:val="auto"/>
        <w:rPr>
          <w:ins w:id="531" w:author="jiang" w:date="2012-09-20T11:43:00Z"/>
          <w:rFonts w:eastAsiaTheme="minorEastAsia" w:cs="Times New Roman"/>
          <w:kern w:val="0"/>
          <w:lang w:eastAsia="zh-CN" w:bidi="ar-SA"/>
        </w:rPr>
      </w:pPr>
      <w:ins w:id="532" w:author="jiang" w:date="2012-09-20T11:43:00Z">
        <w:r>
          <w:rPr>
            <w:rFonts w:eastAsiaTheme="minorEastAsia" w:cs="Times New Roman"/>
            <w:kern w:val="0"/>
            <w:lang w:eastAsia="zh-CN" w:bidi="ar-SA"/>
          </w:rPr>
          <w:t xml:space="preserve">1.2.1.1 </w:t>
        </w:r>
        <w:proofErr w:type="gramStart"/>
        <w:r>
          <w:rPr>
            <w:rFonts w:eastAsiaTheme="minorEastAsia" w:cs="Times New Roman"/>
            <w:kern w:val="0"/>
            <w:lang w:eastAsia="zh-CN" w:bidi="ar-SA"/>
          </w:rPr>
          <w:t>cutoff_interp.pro</w:t>
        </w:r>
        <w:proofErr w:type="gramEnd"/>
      </w:ins>
    </w:p>
    <w:p w14:paraId="597D7434" w14:textId="6EE339AA" w:rsidR="00C054F2" w:rsidRDefault="00E25130" w:rsidP="00F9278B">
      <w:pPr>
        <w:widowControl/>
        <w:suppressAutoHyphens w:val="0"/>
        <w:autoSpaceDN/>
        <w:textAlignment w:val="auto"/>
        <w:rPr>
          <w:ins w:id="533" w:author="jiang" w:date="2012-09-20T11:35:00Z"/>
          <w:rFonts w:eastAsiaTheme="minorEastAsia" w:cs="Times New Roman"/>
          <w:kern w:val="0"/>
          <w:lang w:eastAsia="zh-CN" w:bidi="ar-SA"/>
        </w:rPr>
      </w:pPr>
      <w:ins w:id="534" w:author="jiang" w:date="2012-09-20T11:29:00Z">
        <w:r>
          <w:rPr>
            <w:rFonts w:eastAsiaTheme="minorEastAsia" w:cs="Times New Roman"/>
            <w:kern w:val="0"/>
            <w:lang w:eastAsia="zh-CN" w:bidi="ar-SA"/>
          </w:rPr>
          <w:t>1.2.1.</w:t>
        </w:r>
      </w:ins>
      <w:ins w:id="535" w:author="jiang" w:date="2012-09-20T11:47:00Z">
        <w:r>
          <w:rPr>
            <w:rFonts w:eastAsiaTheme="minorEastAsia" w:cs="Times New Roman"/>
            <w:kern w:val="0"/>
            <w:lang w:eastAsia="zh-CN" w:bidi="ar-SA"/>
          </w:rPr>
          <w:t>1.1</w:t>
        </w:r>
      </w:ins>
      <w:ins w:id="536" w:author="jiang" w:date="2012-09-20T11:29:00Z">
        <w:r w:rsidR="00F9278B" w:rsidRPr="00C054F2">
          <w:rPr>
            <w:rFonts w:eastAsiaTheme="minorEastAsia" w:cs="Times New Roman"/>
            <w:kern w:val="0"/>
            <w:lang w:eastAsia="zh-CN" w:bidi="ar-SA"/>
            <w:rPrChange w:id="537" w:author="jiang" w:date="2012-09-20T11:30:00Z">
              <w:rPr>
                <w:rFonts w:ascii="Courier New" w:eastAsiaTheme="minorEastAsia" w:hAnsi="Courier New" w:cs="Courier New"/>
                <w:kern w:val="0"/>
                <w:sz w:val="21"/>
                <w:szCs w:val="21"/>
                <w:lang w:eastAsia="zh-CN" w:bidi="ar-SA"/>
              </w:rPr>
            </w:rPrChange>
          </w:rPr>
          <w:t xml:space="preserve"> </w:t>
        </w:r>
        <w:proofErr w:type="gramStart"/>
        <w:r w:rsidR="00F9278B" w:rsidRPr="00C054F2">
          <w:rPr>
            <w:rFonts w:eastAsiaTheme="minorEastAsia" w:cs="Times New Roman"/>
            <w:kern w:val="0"/>
            <w:lang w:eastAsia="zh-CN" w:bidi="ar-SA"/>
            <w:rPrChange w:id="538" w:author="jiang" w:date="2012-09-20T11:30:00Z">
              <w:rPr>
                <w:rFonts w:ascii="Courier New" w:eastAsiaTheme="minorEastAsia" w:hAnsi="Courier New" w:cs="Courier New"/>
                <w:kern w:val="0"/>
                <w:sz w:val="21"/>
                <w:szCs w:val="21"/>
                <w:lang w:eastAsia="zh-CN" w:bidi="ar-SA"/>
              </w:rPr>
            </w:rPrChange>
          </w:rPr>
          <w:t>filter_2</w:t>
        </w:r>
        <w:r w:rsidR="00C054F2">
          <w:rPr>
            <w:rFonts w:eastAsiaTheme="minorEastAsia" w:cs="Times New Roman"/>
            <w:kern w:val="0"/>
            <w:lang w:eastAsia="zh-CN" w:bidi="ar-SA"/>
          </w:rPr>
          <w:t>odd</w:t>
        </w:r>
      </w:ins>
      <w:ins w:id="539" w:author="jiang" w:date="2012-09-20T11:35:00Z">
        <w:r w:rsidR="00C054F2">
          <w:rPr>
            <w:rFonts w:eastAsiaTheme="minorEastAsia" w:cs="Times New Roman"/>
            <w:kern w:val="0"/>
            <w:lang w:eastAsia="zh-CN" w:bidi="ar-SA"/>
          </w:rPr>
          <w:t>.pro</w:t>
        </w:r>
        <w:proofErr w:type="gramEnd"/>
      </w:ins>
    </w:p>
    <w:p w14:paraId="5141D780" w14:textId="1929009D" w:rsidR="00F9278B" w:rsidRPr="00C054F2" w:rsidRDefault="00F9278B" w:rsidP="00F9278B">
      <w:pPr>
        <w:widowControl/>
        <w:suppressAutoHyphens w:val="0"/>
        <w:autoSpaceDN/>
        <w:textAlignment w:val="auto"/>
        <w:rPr>
          <w:ins w:id="540" w:author="jiang" w:date="2012-09-20T11:29:00Z"/>
          <w:rFonts w:eastAsiaTheme="minorEastAsia" w:cs="Times New Roman"/>
          <w:kern w:val="0"/>
          <w:lang w:eastAsia="zh-CN" w:bidi="ar-SA"/>
          <w:rPrChange w:id="541" w:author="jiang" w:date="2012-09-20T11:30:00Z">
            <w:rPr>
              <w:ins w:id="542" w:author="jiang" w:date="2012-09-20T11:29:00Z"/>
              <w:rFonts w:ascii="Courier New" w:eastAsiaTheme="minorEastAsia" w:hAnsi="Courier New" w:cs="Courier New"/>
              <w:kern w:val="0"/>
              <w:sz w:val="21"/>
              <w:szCs w:val="21"/>
              <w:lang w:eastAsia="zh-CN" w:bidi="ar-SA"/>
            </w:rPr>
          </w:rPrChange>
        </w:rPr>
      </w:pPr>
      <w:ins w:id="543" w:author="jiang" w:date="2012-09-20T11:29:00Z">
        <w:r w:rsidRPr="00C054F2">
          <w:rPr>
            <w:rFonts w:eastAsiaTheme="minorEastAsia" w:cs="Times New Roman"/>
            <w:kern w:val="0"/>
            <w:lang w:eastAsia="zh-CN" w:bidi="ar-SA"/>
            <w:rPrChange w:id="544" w:author="jiang" w:date="2012-09-20T11:30:00Z">
              <w:rPr>
                <w:rFonts w:ascii="Courier New" w:eastAsiaTheme="minorEastAsia" w:hAnsi="Courier New" w:cs="Courier New"/>
                <w:kern w:val="0"/>
                <w:sz w:val="21"/>
                <w:szCs w:val="21"/>
                <w:lang w:eastAsia="zh-CN" w:bidi="ar-SA"/>
              </w:rPr>
            </w:rPrChange>
          </w:rPr>
          <w:t xml:space="preserve">1.2.2. </w:t>
        </w:r>
        <w:proofErr w:type="gramStart"/>
        <w:r w:rsidRPr="00C054F2">
          <w:rPr>
            <w:rFonts w:eastAsiaTheme="minorEastAsia" w:cs="Times New Roman"/>
            <w:kern w:val="0"/>
            <w:lang w:eastAsia="zh-CN" w:bidi="ar-SA"/>
            <w:rPrChange w:id="545" w:author="jiang" w:date="2012-09-20T11:30:00Z">
              <w:rPr>
                <w:rFonts w:ascii="Courier New" w:eastAsiaTheme="minorEastAsia" w:hAnsi="Courier New" w:cs="Courier New"/>
                <w:kern w:val="0"/>
                <w:sz w:val="21"/>
                <w:szCs w:val="21"/>
                <w:lang w:eastAsia="zh-CN" w:bidi="ar-SA"/>
              </w:rPr>
            </w:rPrChange>
          </w:rPr>
          <w:t>wls_s</w:t>
        </w:r>
        <w:r w:rsidR="00C054F2">
          <w:rPr>
            <w:rFonts w:eastAsiaTheme="minorEastAsia" w:cs="Times New Roman"/>
            <w:kern w:val="0"/>
            <w:lang w:eastAsia="zh-CN" w:bidi="ar-SA"/>
          </w:rPr>
          <w:t>mooth</w:t>
        </w:r>
      </w:ins>
      <w:ins w:id="546" w:author="jiang" w:date="2012-09-20T11:35:00Z">
        <w:r w:rsidR="00C054F2">
          <w:rPr>
            <w:rFonts w:eastAsiaTheme="minorEastAsia" w:cs="Times New Roman"/>
            <w:kern w:val="0"/>
            <w:lang w:eastAsia="zh-CN" w:bidi="ar-SA"/>
          </w:rPr>
          <w:t>.pro</w:t>
        </w:r>
      </w:ins>
      <w:proofErr w:type="gramEnd"/>
    </w:p>
    <w:p w14:paraId="0881D078" w14:textId="46AA37B8" w:rsidR="00F9278B" w:rsidRPr="00C054F2" w:rsidRDefault="00F9278B" w:rsidP="00F9278B">
      <w:pPr>
        <w:widowControl/>
        <w:suppressAutoHyphens w:val="0"/>
        <w:autoSpaceDN/>
        <w:textAlignment w:val="auto"/>
        <w:rPr>
          <w:ins w:id="547" w:author="jiang" w:date="2012-09-20T11:29:00Z"/>
          <w:rFonts w:eastAsiaTheme="minorEastAsia" w:cs="Times New Roman"/>
          <w:kern w:val="0"/>
          <w:lang w:eastAsia="zh-CN" w:bidi="ar-SA"/>
          <w:rPrChange w:id="548" w:author="jiang" w:date="2012-09-20T11:30:00Z">
            <w:rPr>
              <w:ins w:id="549" w:author="jiang" w:date="2012-09-20T11:29:00Z"/>
              <w:rFonts w:ascii="Courier New" w:eastAsiaTheme="minorEastAsia" w:hAnsi="Courier New" w:cs="Courier New"/>
              <w:kern w:val="0"/>
              <w:sz w:val="21"/>
              <w:szCs w:val="21"/>
              <w:lang w:eastAsia="zh-CN" w:bidi="ar-SA"/>
            </w:rPr>
          </w:rPrChange>
        </w:rPr>
      </w:pPr>
      <w:ins w:id="550" w:author="jiang" w:date="2012-09-20T11:29:00Z">
        <w:r w:rsidRPr="00C054F2">
          <w:rPr>
            <w:rFonts w:eastAsiaTheme="minorEastAsia" w:cs="Times New Roman"/>
            <w:kern w:val="0"/>
            <w:lang w:eastAsia="zh-CN" w:bidi="ar-SA"/>
            <w:rPrChange w:id="551" w:author="jiang" w:date="2012-09-20T11:30:00Z">
              <w:rPr>
                <w:rFonts w:ascii="Courier New" w:eastAsiaTheme="minorEastAsia" w:hAnsi="Courier New" w:cs="Courier New"/>
                <w:kern w:val="0"/>
                <w:sz w:val="21"/>
                <w:szCs w:val="21"/>
                <w:lang w:eastAsia="zh-CN" w:bidi="ar-SA"/>
              </w:rPr>
            </w:rPrChange>
          </w:rPr>
          <w:t xml:space="preserve">1.2.3. </w:t>
        </w:r>
        <w:proofErr w:type="gramStart"/>
        <w:r w:rsidRPr="00C054F2">
          <w:rPr>
            <w:rFonts w:eastAsiaTheme="minorEastAsia" w:cs="Times New Roman"/>
            <w:kern w:val="0"/>
            <w:lang w:eastAsia="zh-CN" w:bidi="ar-SA"/>
            <w:rPrChange w:id="552" w:author="jiang" w:date="2012-09-20T11:30:00Z">
              <w:rPr>
                <w:rFonts w:ascii="Courier New" w:eastAsiaTheme="minorEastAsia" w:hAnsi="Courier New" w:cs="Courier New"/>
                <w:kern w:val="0"/>
                <w:sz w:val="21"/>
                <w:szCs w:val="21"/>
                <w:lang w:eastAsia="zh-CN" w:bidi="ar-SA"/>
              </w:rPr>
            </w:rPrChange>
          </w:rPr>
          <w:t>user_metrics_nps_by1yr</w:t>
        </w:r>
      </w:ins>
      <w:ins w:id="553" w:author="jiang" w:date="2012-09-20T11:36:00Z">
        <w:r w:rsidR="00C054F2">
          <w:rPr>
            <w:rFonts w:eastAsiaTheme="minorEastAsia" w:cs="Times New Roman"/>
            <w:kern w:val="0"/>
            <w:lang w:eastAsia="zh-CN" w:bidi="ar-SA"/>
          </w:rPr>
          <w:t>.pro</w:t>
        </w:r>
      </w:ins>
      <w:proofErr w:type="gramEnd"/>
    </w:p>
    <w:p w14:paraId="3A744724" w14:textId="643DEC31" w:rsidR="00F9278B" w:rsidRPr="00C054F2" w:rsidRDefault="00F9278B" w:rsidP="00F9278B">
      <w:pPr>
        <w:widowControl/>
        <w:suppressAutoHyphens w:val="0"/>
        <w:autoSpaceDN/>
        <w:textAlignment w:val="auto"/>
        <w:rPr>
          <w:ins w:id="554" w:author="jiang" w:date="2012-09-20T11:29:00Z"/>
          <w:rFonts w:eastAsiaTheme="minorEastAsia" w:cs="Times New Roman"/>
          <w:kern w:val="0"/>
          <w:lang w:eastAsia="zh-CN" w:bidi="ar-SA"/>
          <w:rPrChange w:id="555" w:author="jiang" w:date="2012-09-20T11:30:00Z">
            <w:rPr>
              <w:ins w:id="556" w:author="jiang" w:date="2012-09-20T11:29:00Z"/>
              <w:rFonts w:ascii="Courier New" w:eastAsiaTheme="minorEastAsia" w:hAnsi="Courier New" w:cs="Courier New"/>
              <w:kern w:val="0"/>
              <w:sz w:val="21"/>
              <w:szCs w:val="21"/>
              <w:lang w:eastAsia="zh-CN" w:bidi="ar-SA"/>
            </w:rPr>
          </w:rPrChange>
        </w:rPr>
      </w:pPr>
      <w:ins w:id="557" w:author="jiang" w:date="2012-09-20T11:29:00Z">
        <w:r w:rsidRPr="00C054F2">
          <w:rPr>
            <w:rFonts w:eastAsiaTheme="minorEastAsia" w:cs="Times New Roman"/>
            <w:kern w:val="0"/>
            <w:lang w:eastAsia="zh-CN" w:bidi="ar-SA"/>
            <w:rPrChange w:id="558" w:author="jiang" w:date="2012-09-20T11:30:00Z">
              <w:rPr>
                <w:rFonts w:ascii="Courier New" w:eastAsiaTheme="minorEastAsia" w:hAnsi="Courier New" w:cs="Courier New"/>
                <w:kern w:val="0"/>
                <w:sz w:val="21"/>
                <w:szCs w:val="21"/>
                <w:lang w:eastAsia="zh-CN" w:bidi="ar-SA"/>
              </w:rPr>
            </w:rPrChange>
          </w:rPr>
          <w:t>1.2.3.1. ComputeMetrics_by1yr</w:t>
        </w:r>
      </w:ins>
      <w:ins w:id="559" w:author="jiang" w:date="2012-09-20T11:36:00Z">
        <w:r w:rsidR="00C054F2">
          <w:rPr>
            <w:rFonts w:eastAsiaTheme="minorEastAsia" w:cs="Times New Roman"/>
            <w:kern w:val="0"/>
            <w:lang w:eastAsia="zh-CN" w:bidi="ar-SA"/>
          </w:rPr>
          <w:t>.pro</w:t>
        </w:r>
      </w:ins>
    </w:p>
    <w:p w14:paraId="58FB393D" w14:textId="7CAF1E42" w:rsidR="00F9278B" w:rsidRPr="00C054F2" w:rsidRDefault="00F9278B" w:rsidP="00F9278B">
      <w:pPr>
        <w:widowControl/>
        <w:suppressAutoHyphens w:val="0"/>
        <w:autoSpaceDN/>
        <w:textAlignment w:val="auto"/>
        <w:rPr>
          <w:ins w:id="560" w:author="jiang" w:date="2012-09-20T11:29:00Z"/>
          <w:rFonts w:eastAsiaTheme="minorEastAsia" w:cs="Times New Roman"/>
          <w:kern w:val="0"/>
          <w:lang w:eastAsia="zh-CN" w:bidi="ar-SA"/>
          <w:rPrChange w:id="561" w:author="jiang" w:date="2012-09-20T11:30:00Z">
            <w:rPr>
              <w:ins w:id="562" w:author="jiang" w:date="2012-09-20T11:29:00Z"/>
              <w:rFonts w:ascii="Courier New" w:eastAsiaTheme="minorEastAsia" w:hAnsi="Courier New" w:cs="Courier New"/>
              <w:kern w:val="0"/>
              <w:sz w:val="21"/>
              <w:szCs w:val="21"/>
              <w:lang w:eastAsia="zh-CN" w:bidi="ar-SA"/>
            </w:rPr>
          </w:rPrChange>
        </w:rPr>
      </w:pPr>
      <w:ins w:id="563" w:author="jiang" w:date="2012-09-20T11:29:00Z">
        <w:r w:rsidRPr="00C054F2">
          <w:rPr>
            <w:rFonts w:eastAsiaTheme="minorEastAsia" w:cs="Times New Roman"/>
            <w:kern w:val="0"/>
            <w:lang w:eastAsia="zh-CN" w:bidi="ar-SA"/>
            <w:rPrChange w:id="564" w:author="jiang" w:date="2012-09-20T11:30:00Z">
              <w:rPr>
                <w:rFonts w:ascii="Courier New" w:eastAsiaTheme="minorEastAsia" w:hAnsi="Courier New" w:cs="Courier New"/>
                <w:kern w:val="0"/>
                <w:sz w:val="21"/>
                <w:szCs w:val="21"/>
                <w:lang w:eastAsia="zh-CN" w:bidi="ar-SA"/>
              </w:rPr>
            </w:rPrChange>
          </w:rPr>
          <w:t>1.2</w:t>
        </w:r>
        <w:r w:rsidR="00C054F2">
          <w:rPr>
            <w:rFonts w:eastAsiaTheme="minorEastAsia" w:cs="Times New Roman"/>
            <w:kern w:val="0"/>
            <w:lang w:eastAsia="zh-CN" w:bidi="ar-SA"/>
          </w:rPr>
          <w:t>.3.1.1 GetForwardMA</w:t>
        </w:r>
      </w:ins>
      <w:ins w:id="565" w:author="jiang" w:date="2012-09-20T11:36:00Z">
        <w:r w:rsidR="00C054F2">
          <w:rPr>
            <w:rFonts w:eastAsiaTheme="minorEastAsia" w:cs="Times New Roman"/>
            <w:kern w:val="0"/>
            <w:lang w:eastAsia="zh-CN" w:bidi="ar-SA"/>
          </w:rPr>
          <w:t>.pro</w:t>
        </w:r>
      </w:ins>
    </w:p>
    <w:p w14:paraId="43D4D151" w14:textId="77777777" w:rsidR="00C054F2" w:rsidRDefault="00C054F2" w:rsidP="00F9278B">
      <w:pPr>
        <w:widowControl/>
        <w:suppressAutoHyphens w:val="0"/>
        <w:autoSpaceDN/>
        <w:textAlignment w:val="auto"/>
        <w:rPr>
          <w:ins w:id="566" w:author="jiang" w:date="2012-09-20T11:37:00Z"/>
          <w:rFonts w:eastAsiaTheme="minorEastAsia" w:cs="Times New Roman"/>
          <w:kern w:val="0"/>
          <w:lang w:eastAsia="zh-CN" w:bidi="ar-SA"/>
        </w:rPr>
      </w:pPr>
      <w:ins w:id="567" w:author="jiang" w:date="2012-09-20T11:36:00Z">
        <w:r>
          <w:rPr>
            <w:rFonts w:eastAsiaTheme="minorEastAsia" w:cs="Times New Roman"/>
            <w:kern w:val="0"/>
            <w:lang w:eastAsia="zh-CN" w:bidi="ar-SA"/>
          </w:rPr>
          <w:t>1.2.3.1.2</w:t>
        </w:r>
      </w:ins>
      <w:ins w:id="568" w:author="jiang" w:date="2012-09-20T11:37:00Z">
        <w:r>
          <w:rPr>
            <w:rFonts w:eastAsiaTheme="minorEastAsia" w:cs="Times New Roman"/>
            <w:kern w:val="0"/>
            <w:lang w:eastAsia="zh-CN" w:bidi="ar-SA"/>
          </w:rPr>
          <w:t xml:space="preserve"> </w:t>
        </w:r>
      </w:ins>
      <w:ins w:id="569" w:author="jiang" w:date="2012-09-20T11:29:00Z">
        <w:r>
          <w:rPr>
            <w:rFonts w:eastAsiaTheme="minorEastAsia" w:cs="Times New Roman"/>
            <w:kern w:val="0"/>
            <w:lang w:eastAsia="zh-CN" w:bidi="ar-SA"/>
          </w:rPr>
          <w:t>GetBackwardMA</w:t>
        </w:r>
      </w:ins>
      <w:ins w:id="570" w:author="jiang" w:date="2012-09-20T11:37:00Z">
        <w:r>
          <w:rPr>
            <w:rFonts w:eastAsiaTheme="minorEastAsia" w:cs="Times New Roman"/>
            <w:kern w:val="0"/>
            <w:lang w:eastAsia="zh-CN" w:bidi="ar-SA"/>
          </w:rPr>
          <w:t>.pro</w:t>
        </w:r>
      </w:ins>
    </w:p>
    <w:p w14:paraId="0A5AF750" w14:textId="07D19B6E" w:rsidR="00F9278B" w:rsidRPr="00C054F2" w:rsidRDefault="00F9278B" w:rsidP="00F9278B">
      <w:pPr>
        <w:widowControl/>
        <w:suppressAutoHyphens w:val="0"/>
        <w:autoSpaceDN/>
        <w:textAlignment w:val="auto"/>
        <w:rPr>
          <w:ins w:id="571" w:author="jiang" w:date="2012-09-20T11:29:00Z"/>
          <w:rFonts w:eastAsiaTheme="minorEastAsia" w:cs="Times New Roman"/>
          <w:kern w:val="0"/>
          <w:lang w:eastAsia="zh-CN" w:bidi="ar-SA"/>
          <w:rPrChange w:id="572" w:author="jiang" w:date="2012-09-20T11:30:00Z">
            <w:rPr>
              <w:ins w:id="573" w:author="jiang" w:date="2012-09-20T11:29:00Z"/>
              <w:rFonts w:ascii="Courier New" w:eastAsiaTheme="minorEastAsia" w:hAnsi="Courier New" w:cs="Courier New"/>
              <w:kern w:val="0"/>
              <w:sz w:val="21"/>
              <w:szCs w:val="21"/>
              <w:lang w:eastAsia="zh-CN" w:bidi="ar-SA"/>
            </w:rPr>
          </w:rPrChange>
        </w:rPr>
      </w:pPr>
      <w:ins w:id="574" w:author="jiang" w:date="2012-09-20T11:29:00Z">
        <w:r w:rsidRPr="00C054F2">
          <w:rPr>
            <w:rFonts w:eastAsiaTheme="minorEastAsia" w:cs="Times New Roman"/>
            <w:kern w:val="0"/>
            <w:lang w:eastAsia="zh-CN" w:bidi="ar-SA"/>
            <w:rPrChange w:id="575" w:author="jiang" w:date="2012-09-20T11:30:00Z">
              <w:rPr>
                <w:rFonts w:ascii="Courier New" w:eastAsiaTheme="minorEastAsia" w:hAnsi="Courier New" w:cs="Courier New"/>
                <w:kern w:val="0"/>
                <w:sz w:val="21"/>
                <w:szCs w:val="21"/>
                <w:lang w:eastAsia="zh-CN" w:bidi="ar-SA"/>
              </w:rPr>
            </w:rPrChange>
          </w:rPr>
          <w:t>1.2.3.1.3 GetCrossOv</w:t>
        </w:r>
        <w:r w:rsidR="00C054F2">
          <w:rPr>
            <w:rFonts w:eastAsiaTheme="minorEastAsia" w:cs="Times New Roman"/>
            <w:kern w:val="0"/>
            <w:lang w:eastAsia="zh-CN" w:bidi="ar-SA"/>
          </w:rPr>
          <w:t>er_percentage_extremeslope</w:t>
        </w:r>
      </w:ins>
      <w:ins w:id="576" w:author="jiang" w:date="2012-09-20T11:37:00Z">
        <w:r w:rsidR="00C054F2">
          <w:rPr>
            <w:rFonts w:eastAsiaTheme="minorEastAsia" w:cs="Times New Roman"/>
            <w:kern w:val="0"/>
            <w:lang w:eastAsia="zh-CN" w:bidi="ar-SA"/>
          </w:rPr>
          <w:t>.pro</w:t>
        </w:r>
      </w:ins>
      <w:ins w:id="577" w:author="jiang" w:date="2012-09-20T11:29:00Z">
        <w:r w:rsidRPr="00C054F2">
          <w:rPr>
            <w:rFonts w:eastAsiaTheme="minorEastAsia" w:cs="Times New Roman"/>
            <w:kern w:val="0"/>
            <w:lang w:eastAsia="zh-CN" w:bidi="ar-SA"/>
            <w:rPrChange w:id="578" w:author="jiang" w:date="2012-09-20T11:30:00Z">
              <w:rPr>
                <w:rFonts w:ascii="Courier New" w:eastAsiaTheme="minorEastAsia" w:hAnsi="Courier New" w:cs="Courier New"/>
                <w:kern w:val="0"/>
                <w:sz w:val="21"/>
                <w:szCs w:val="21"/>
                <w:lang w:eastAsia="zh-CN" w:bidi="ar-SA"/>
              </w:rPr>
            </w:rPrChange>
          </w:rPr>
          <w:t xml:space="preserve"> </w:t>
        </w:r>
      </w:ins>
    </w:p>
    <w:p w14:paraId="5ECE6CCF" w14:textId="6A92A884" w:rsidR="00F9278B" w:rsidRPr="00C054F2" w:rsidRDefault="00C054F2" w:rsidP="00F9278B">
      <w:pPr>
        <w:widowControl/>
        <w:suppressAutoHyphens w:val="0"/>
        <w:autoSpaceDN/>
        <w:textAlignment w:val="auto"/>
        <w:rPr>
          <w:ins w:id="579" w:author="jiang" w:date="2012-09-20T11:29:00Z"/>
          <w:rFonts w:eastAsiaTheme="minorEastAsia" w:cs="Times New Roman"/>
          <w:kern w:val="0"/>
          <w:lang w:eastAsia="zh-CN" w:bidi="ar-SA"/>
          <w:rPrChange w:id="580" w:author="jiang" w:date="2012-09-20T11:30:00Z">
            <w:rPr>
              <w:ins w:id="581" w:author="jiang" w:date="2012-09-20T11:29:00Z"/>
              <w:rFonts w:ascii="Courier New" w:eastAsiaTheme="minorEastAsia" w:hAnsi="Courier New" w:cs="Courier New"/>
              <w:kern w:val="0"/>
              <w:sz w:val="21"/>
              <w:szCs w:val="21"/>
              <w:lang w:eastAsia="zh-CN" w:bidi="ar-SA"/>
            </w:rPr>
          </w:rPrChange>
        </w:rPr>
      </w:pPr>
      <w:ins w:id="582" w:author="jiang" w:date="2012-09-20T11:29:00Z">
        <w:r>
          <w:rPr>
            <w:rFonts w:eastAsiaTheme="minorEastAsia" w:cs="Times New Roman"/>
            <w:kern w:val="0"/>
            <w:lang w:eastAsia="zh-CN" w:bidi="ar-SA"/>
          </w:rPr>
          <w:t>1.2.3.1.4 GetSOS</w:t>
        </w:r>
      </w:ins>
      <w:ins w:id="583" w:author="jiang" w:date="2012-09-20T11:37:00Z">
        <w:r>
          <w:rPr>
            <w:rFonts w:eastAsiaTheme="minorEastAsia" w:cs="Times New Roman"/>
            <w:kern w:val="0"/>
            <w:lang w:eastAsia="zh-CN" w:bidi="ar-SA"/>
          </w:rPr>
          <w:t>.pro</w:t>
        </w:r>
      </w:ins>
    </w:p>
    <w:p w14:paraId="6E4EE191" w14:textId="77777777" w:rsidR="00C054F2" w:rsidRDefault="00C054F2" w:rsidP="00F9278B">
      <w:pPr>
        <w:widowControl/>
        <w:suppressAutoHyphens w:val="0"/>
        <w:autoSpaceDN/>
        <w:textAlignment w:val="auto"/>
        <w:rPr>
          <w:ins w:id="584" w:author="jiang" w:date="2012-09-20T11:38:00Z"/>
          <w:rFonts w:eastAsiaTheme="minorEastAsia" w:cs="Times New Roman"/>
          <w:kern w:val="0"/>
          <w:lang w:eastAsia="zh-CN" w:bidi="ar-SA"/>
        </w:rPr>
      </w:pPr>
      <w:ins w:id="585" w:author="jiang" w:date="2012-09-20T11:29:00Z">
        <w:r>
          <w:rPr>
            <w:rFonts w:eastAsiaTheme="minorEastAsia" w:cs="Times New Roman"/>
            <w:kern w:val="0"/>
            <w:lang w:eastAsia="zh-CN" w:bidi="ar-SA"/>
          </w:rPr>
          <w:t>1.2.3.1.5 GetEOS</w:t>
        </w:r>
      </w:ins>
      <w:ins w:id="586" w:author="jiang" w:date="2012-09-20T11:38:00Z">
        <w:r>
          <w:rPr>
            <w:rFonts w:eastAsiaTheme="minorEastAsia" w:cs="Times New Roman"/>
            <w:kern w:val="0"/>
            <w:lang w:eastAsia="zh-CN" w:bidi="ar-SA"/>
          </w:rPr>
          <w:t>.pro</w:t>
        </w:r>
      </w:ins>
      <w:ins w:id="587" w:author="jiang" w:date="2012-09-20T11:29:00Z">
        <w:r w:rsidR="00F9278B" w:rsidRPr="00C054F2">
          <w:rPr>
            <w:rFonts w:eastAsiaTheme="minorEastAsia" w:cs="Times New Roman"/>
            <w:kern w:val="0"/>
            <w:lang w:eastAsia="zh-CN" w:bidi="ar-SA"/>
            <w:rPrChange w:id="588" w:author="jiang" w:date="2012-09-20T11:30:00Z">
              <w:rPr>
                <w:rFonts w:ascii="Courier New" w:eastAsiaTheme="minorEastAsia" w:hAnsi="Courier New" w:cs="Courier New"/>
                <w:kern w:val="0"/>
                <w:sz w:val="21"/>
                <w:szCs w:val="21"/>
                <w:lang w:eastAsia="zh-CN" w:bidi="ar-SA"/>
              </w:rPr>
            </w:rPrChange>
          </w:rPr>
          <w:t xml:space="preserve"> </w:t>
        </w:r>
      </w:ins>
    </w:p>
    <w:p w14:paraId="2B0CEDB6" w14:textId="7EB6F73C" w:rsidR="00F9278B" w:rsidRPr="00C054F2" w:rsidRDefault="00F9278B" w:rsidP="00F9278B">
      <w:pPr>
        <w:widowControl/>
        <w:suppressAutoHyphens w:val="0"/>
        <w:autoSpaceDN/>
        <w:textAlignment w:val="auto"/>
        <w:rPr>
          <w:ins w:id="589" w:author="jiang" w:date="2012-09-20T11:29:00Z"/>
          <w:rFonts w:eastAsiaTheme="minorEastAsia" w:cs="Times New Roman"/>
          <w:kern w:val="0"/>
          <w:lang w:eastAsia="zh-CN" w:bidi="ar-SA"/>
          <w:rPrChange w:id="590" w:author="jiang" w:date="2012-09-20T11:30:00Z">
            <w:rPr>
              <w:ins w:id="591" w:author="jiang" w:date="2012-09-20T11:29:00Z"/>
              <w:rFonts w:ascii="Courier New" w:eastAsiaTheme="minorEastAsia" w:hAnsi="Courier New" w:cs="Courier New"/>
              <w:kern w:val="0"/>
              <w:sz w:val="21"/>
              <w:szCs w:val="21"/>
              <w:lang w:eastAsia="zh-CN" w:bidi="ar-SA"/>
            </w:rPr>
          </w:rPrChange>
        </w:rPr>
      </w:pPr>
      <w:ins w:id="592" w:author="jiang" w:date="2012-09-20T11:29:00Z">
        <w:r w:rsidRPr="00C054F2">
          <w:rPr>
            <w:rFonts w:eastAsiaTheme="minorEastAsia" w:cs="Times New Roman"/>
            <w:kern w:val="0"/>
            <w:lang w:eastAsia="zh-CN" w:bidi="ar-SA"/>
            <w:rPrChange w:id="593" w:author="jiang" w:date="2012-09-20T11:30:00Z">
              <w:rPr>
                <w:rFonts w:ascii="Courier New" w:eastAsiaTheme="minorEastAsia" w:hAnsi="Courier New" w:cs="Courier New"/>
                <w:kern w:val="0"/>
                <w:sz w:val="21"/>
                <w:szCs w:val="21"/>
                <w:lang w:eastAsia="zh-CN" w:bidi="ar-SA"/>
              </w:rPr>
            </w:rPrChange>
          </w:rPr>
          <w:t>1.2.3.1.6 GetMaxNDV</w:t>
        </w:r>
      </w:ins>
      <w:ins w:id="594" w:author="jiang" w:date="2012-09-20T11:38:00Z">
        <w:r w:rsidR="00C054F2">
          <w:rPr>
            <w:rFonts w:eastAsiaTheme="minorEastAsia" w:cs="Times New Roman"/>
            <w:kern w:val="0"/>
            <w:lang w:eastAsia="zh-CN" w:bidi="ar-SA"/>
          </w:rPr>
          <w:t>I.pro</w:t>
        </w:r>
      </w:ins>
    </w:p>
    <w:p w14:paraId="2A082D0B" w14:textId="3493ED9C" w:rsidR="00F9278B" w:rsidRPr="00C054F2" w:rsidRDefault="00C054F2" w:rsidP="00F9278B">
      <w:pPr>
        <w:widowControl/>
        <w:suppressAutoHyphens w:val="0"/>
        <w:autoSpaceDN/>
        <w:textAlignment w:val="auto"/>
        <w:rPr>
          <w:ins w:id="595" w:author="jiang" w:date="2012-09-20T11:29:00Z"/>
          <w:rFonts w:eastAsiaTheme="minorEastAsia" w:cs="Times New Roman"/>
          <w:kern w:val="0"/>
          <w:lang w:eastAsia="zh-CN" w:bidi="ar-SA"/>
          <w:rPrChange w:id="596" w:author="jiang" w:date="2012-09-20T11:30:00Z">
            <w:rPr>
              <w:ins w:id="597" w:author="jiang" w:date="2012-09-20T11:29:00Z"/>
              <w:rFonts w:ascii="Courier New" w:eastAsiaTheme="minorEastAsia" w:hAnsi="Courier New" w:cs="Courier New"/>
              <w:kern w:val="0"/>
              <w:sz w:val="21"/>
              <w:szCs w:val="21"/>
              <w:lang w:eastAsia="zh-CN" w:bidi="ar-SA"/>
            </w:rPr>
          </w:rPrChange>
        </w:rPr>
      </w:pPr>
      <w:ins w:id="598" w:author="jiang" w:date="2012-09-20T11:29:00Z">
        <w:r>
          <w:rPr>
            <w:rFonts w:eastAsiaTheme="minorEastAsia" w:cs="Times New Roman"/>
            <w:kern w:val="0"/>
            <w:lang w:eastAsia="zh-CN" w:bidi="ar-SA"/>
          </w:rPr>
          <w:t>1.2.3.1.7 GetTotNDVI</w:t>
        </w:r>
      </w:ins>
      <w:ins w:id="599" w:author="jiang" w:date="2012-09-20T11:38:00Z">
        <w:r>
          <w:rPr>
            <w:rFonts w:eastAsiaTheme="minorEastAsia" w:cs="Times New Roman"/>
            <w:kern w:val="0"/>
            <w:lang w:eastAsia="zh-CN" w:bidi="ar-SA"/>
          </w:rPr>
          <w:t>.pro</w:t>
        </w:r>
      </w:ins>
    </w:p>
    <w:p w14:paraId="37B0DB49" w14:textId="77777777" w:rsidR="00C054F2" w:rsidRDefault="00F9278B" w:rsidP="00F9278B">
      <w:pPr>
        <w:widowControl/>
        <w:suppressAutoHyphens w:val="0"/>
        <w:autoSpaceDN/>
        <w:textAlignment w:val="auto"/>
        <w:rPr>
          <w:ins w:id="600" w:author="jiang" w:date="2012-09-20T11:39:00Z"/>
          <w:rFonts w:eastAsiaTheme="minorEastAsia" w:cs="Times New Roman"/>
          <w:kern w:val="0"/>
          <w:lang w:eastAsia="zh-CN" w:bidi="ar-SA"/>
        </w:rPr>
      </w:pPr>
      <w:ins w:id="601" w:author="jiang" w:date="2012-09-20T11:29:00Z">
        <w:r w:rsidRPr="00C054F2">
          <w:rPr>
            <w:rFonts w:eastAsiaTheme="minorEastAsia" w:cs="Times New Roman"/>
            <w:kern w:val="0"/>
            <w:lang w:eastAsia="zh-CN" w:bidi="ar-SA"/>
            <w:rPrChange w:id="602" w:author="jiang" w:date="2012-09-20T11:30:00Z">
              <w:rPr>
                <w:rFonts w:ascii="Courier New" w:eastAsiaTheme="minorEastAsia" w:hAnsi="Courier New" w:cs="Courier New"/>
                <w:kern w:val="0"/>
                <w:sz w:val="21"/>
                <w:szCs w:val="21"/>
                <w:lang w:eastAsia="zh-CN" w:bidi="ar-SA"/>
              </w:rPr>
            </w:rPrChange>
          </w:rPr>
          <w:t>1.2.3.1.8 GetNDVItoDat</w:t>
        </w:r>
        <w:r w:rsidR="00C054F2">
          <w:rPr>
            <w:rFonts w:eastAsiaTheme="minorEastAsia" w:cs="Times New Roman"/>
            <w:kern w:val="0"/>
            <w:lang w:eastAsia="zh-CN" w:bidi="ar-SA"/>
          </w:rPr>
          <w:t>e</w:t>
        </w:r>
      </w:ins>
      <w:ins w:id="603" w:author="jiang" w:date="2012-09-20T11:39:00Z">
        <w:r w:rsidR="00C054F2">
          <w:rPr>
            <w:rFonts w:eastAsiaTheme="minorEastAsia" w:cs="Times New Roman"/>
            <w:kern w:val="0"/>
            <w:lang w:eastAsia="zh-CN" w:bidi="ar-SA"/>
          </w:rPr>
          <w:t>.pro</w:t>
        </w:r>
      </w:ins>
    </w:p>
    <w:p w14:paraId="765EF024" w14:textId="0781E003" w:rsidR="00F9278B" w:rsidRPr="00C054F2" w:rsidRDefault="00C054F2" w:rsidP="00F9278B">
      <w:pPr>
        <w:widowControl/>
        <w:suppressAutoHyphens w:val="0"/>
        <w:autoSpaceDN/>
        <w:textAlignment w:val="auto"/>
        <w:rPr>
          <w:ins w:id="604" w:author="jiang" w:date="2012-09-20T11:29:00Z"/>
          <w:rFonts w:eastAsiaTheme="minorEastAsia" w:cs="Times New Roman"/>
          <w:kern w:val="0"/>
          <w:lang w:eastAsia="zh-CN" w:bidi="ar-SA"/>
          <w:rPrChange w:id="605" w:author="jiang" w:date="2012-09-20T11:30:00Z">
            <w:rPr>
              <w:ins w:id="606" w:author="jiang" w:date="2012-09-20T11:29:00Z"/>
              <w:rFonts w:ascii="Courier New" w:eastAsiaTheme="minorEastAsia" w:hAnsi="Courier New" w:cs="Courier New"/>
              <w:kern w:val="0"/>
              <w:sz w:val="21"/>
              <w:szCs w:val="21"/>
              <w:lang w:eastAsia="zh-CN" w:bidi="ar-SA"/>
            </w:rPr>
          </w:rPrChange>
        </w:rPr>
      </w:pPr>
      <w:ins w:id="607" w:author="jiang" w:date="2012-09-20T11:29:00Z">
        <w:r>
          <w:rPr>
            <w:rFonts w:eastAsiaTheme="minorEastAsia" w:cs="Times New Roman"/>
            <w:kern w:val="0"/>
            <w:lang w:eastAsia="zh-CN" w:bidi="ar-SA"/>
          </w:rPr>
          <w:t>1.2.3.1.9 GetSlope</w:t>
        </w:r>
      </w:ins>
      <w:ins w:id="608" w:author="jiang" w:date="2012-09-20T11:39:00Z">
        <w:r>
          <w:rPr>
            <w:rFonts w:eastAsiaTheme="minorEastAsia" w:cs="Times New Roman"/>
            <w:kern w:val="0"/>
            <w:lang w:eastAsia="zh-CN" w:bidi="ar-SA"/>
          </w:rPr>
          <w:t>.pro</w:t>
        </w:r>
      </w:ins>
    </w:p>
    <w:p w14:paraId="332F9E0C" w14:textId="19FE9A1D" w:rsidR="00F9278B" w:rsidRPr="00C054F2" w:rsidRDefault="00C054F2" w:rsidP="00F9278B">
      <w:pPr>
        <w:widowControl/>
        <w:suppressAutoHyphens w:val="0"/>
        <w:autoSpaceDN/>
        <w:textAlignment w:val="auto"/>
        <w:rPr>
          <w:ins w:id="609" w:author="jiang" w:date="2012-09-20T11:29:00Z"/>
          <w:rFonts w:eastAsiaTheme="minorEastAsia" w:cs="Times New Roman"/>
          <w:kern w:val="0"/>
          <w:lang w:eastAsia="zh-CN" w:bidi="ar-SA"/>
          <w:rPrChange w:id="610" w:author="jiang" w:date="2012-09-20T11:30:00Z">
            <w:rPr>
              <w:ins w:id="611" w:author="jiang" w:date="2012-09-20T11:29:00Z"/>
              <w:rFonts w:ascii="Courier New" w:eastAsiaTheme="minorEastAsia" w:hAnsi="Courier New" w:cs="Courier New"/>
              <w:kern w:val="0"/>
              <w:sz w:val="21"/>
              <w:szCs w:val="21"/>
              <w:lang w:eastAsia="zh-CN" w:bidi="ar-SA"/>
            </w:rPr>
          </w:rPrChange>
        </w:rPr>
      </w:pPr>
      <w:ins w:id="612" w:author="jiang" w:date="2012-09-20T11:29:00Z">
        <w:r>
          <w:rPr>
            <w:rFonts w:eastAsiaTheme="minorEastAsia" w:cs="Times New Roman"/>
            <w:kern w:val="0"/>
            <w:lang w:eastAsia="zh-CN" w:bidi="ar-SA"/>
          </w:rPr>
          <w:t>1.2.3.1.10 GetRange</w:t>
        </w:r>
      </w:ins>
      <w:ins w:id="613" w:author="jiang" w:date="2012-09-20T11:39:00Z">
        <w:r>
          <w:rPr>
            <w:rFonts w:eastAsiaTheme="minorEastAsia" w:cs="Times New Roman"/>
            <w:kern w:val="0"/>
            <w:lang w:eastAsia="zh-CN" w:bidi="ar-SA"/>
          </w:rPr>
          <w:t>.pro</w:t>
        </w:r>
      </w:ins>
    </w:p>
    <w:p w14:paraId="6EF40DBA" w14:textId="0E1EAFDF" w:rsidR="00F9278B" w:rsidRPr="00C054F2" w:rsidRDefault="00E25130" w:rsidP="00F9278B">
      <w:pPr>
        <w:widowControl/>
        <w:suppressAutoHyphens w:val="0"/>
        <w:autoSpaceDN/>
        <w:textAlignment w:val="auto"/>
        <w:rPr>
          <w:ins w:id="614" w:author="jiang" w:date="2012-09-20T11:29:00Z"/>
          <w:rFonts w:eastAsiaTheme="minorEastAsia" w:cs="Times New Roman"/>
          <w:kern w:val="0"/>
          <w:lang w:eastAsia="zh-CN" w:bidi="ar-SA"/>
          <w:rPrChange w:id="615" w:author="jiang" w:date="2012-09-20T11:30:00Z">
            <w:rPr>
              <w:ins w:id="616" w:author="jiang" w:date="2012-09-20T11:29:00Z"/>
              <w:rFonts w:ascii="Courier New" w:eastAsiaTheme="minorEastAsia" w:hAnsi="Courier New" w:cs="Courier New"/>
              <w:kern w:val="0"/>
              <w:sz w:val="21"/>
              <w:szCs w:val="21"/>
              <w:lang w:eastAsia="zh-CN" w:bidi="ar-SA"/>
            </w:rPr>
          </w:rPrChange>
        </w:rPr>
      </w:pPr>
      <w:ins w:id="617" w:author="jiang" w:date="2012-09-20T11:29:00Z">
        <w:r>
          <w:rPr>
            <w:rFonts w:eastAsiaTheme="minorEastAsia" w:cs="Times New Roman"/>
            <w:kern w:val="0"/>
            <w:lang w:eastAsia="zh-CN" w:bidi="ar-SA"/>
          </w:rPr>
          <w:t xml:space="preserve">1.2.3.2. </w:t>
        </w:r>
        <w:proofErr w:type="gramStart"/>
        <w:r>
          <w:rPr>
            <w:rFonts w:eastAsiaTheme="minorEastAsia" w:cs="Times New Roman"/>
            <w:kern w:val="0"/>
            <w:lang w:eastAsia="zh-CN" w:bidi="ar-SA"/>
          </w:rPr>
          <w:t>findda</w:t>
        </w:r>
      </w:ins>
      <w:ins w:id="618" w:author="jiang" w:date="2012-09-20T11:40:00Z">
        <w:r>
          <w:rPr>
            <w:rFonts w:eastAsiaTheme="minorEastAsia" w:cs="Times New Roman"/>
            <w:kern w:val="0"/>
            <w:lang w:eastAsia="zh-CN" w:bidi="ar-SA"/>
          </w:rPr>
          <w:t>y.pro</w:t>
        </w:r>
      </w:ins>
      <w:proofErr w:type="gramEnd"/>
    </w:p>
    <w:p w14:paraId="23BF94A7" w14:textId="77777777" w:rsidR="00F9278B" w:rsidRPr="00C054F2" w:rsidRDefault="00F9278B" w:rsidP="00F9278B">
      <w:pPr>
        <w:widowControl/>
        <w:suppressAutoHyphens w:val="0"/>
        <w:autoSpaceDN/>
        <w:textAlignment w:val="auto"/>
        <w:rPr>
          <w:ins w:id="619" w:author="jiang" w:date="2012-09-20T11:29:00Z"/>
          <w:rFonts w:eastAsiaTheme="minorEastAsia" w:cs="Times New Roman"/>
          <w:kern w:val="0"/>
          <w:lang w:eastAsia="zh-CN" w:bidi="ar-SA"/>
          <w:rPrChange w:id="620" w:author="jiang" w:date="2012-09-20T11:30:00Z">
            <w:rPr>
              <w:ins w:id="621" w:author="jiang" w:date="2012-09-20T11:29:00Z"/>
              <w:rFonts w:ascii="Courier New" w:eastAsiaTheme="minorEastAsia" w:hAnsi="Courier New" w:cs="Courier New"/>
              <w:kern w:val="0"/>
              <w:sz w:val="21"/>
              <w:szCs w:val="21"/>
              <w:lang w:eastAsia="zh-CN" w:bidi="ar-SA"/>
            </w:rPr>
          </w:rPrChange>
        </w:rPr>
      </w:pPr>
    </w:p>
    <w:p w14:paraId="05696D0E" w14:textId="5E62B7CB" w:rsidR="00F9278B" w:rsidRPr="00C054F2" w:rsidRDefault="00E25130" w:rsidP="00F9278B">
      <w:pPr>
        <w:widowControl/>
        <w:suppressAutoHyphens w:val="0"/>
        <w:autoSpaceDN/>
        <w:textAlignment w:val="auto"/>
        <w:rPr>
          <w:ins w:id="622" w:author="jiang" w:date="2012-09-20T11:29:00Z"/>
          <w:rFonts w:eastAsiaTheme="minorEastAsia" w:cs="Times New Roman"/>
          <w:kern w:val="0"/>
          <w:lang w:eastAsia="zh-CN" w:bidi="ar-SA"/>
          <w:rPrChange w:id="623" w:author="jiang" w:date="2012-09-20T11:30:00Z">
            <w:rPr>
              <w:ins w:id="624" w:author="jiang" w:date="2012-09-20T11:29:00Z"/>
              <w:rFonts w:ascii="Courier New" w:eastAsiaTheme="minorEastAsia" w:hAnsi="Courier New" w:cs="Courier New"/>
              <w:kern w:val="0"/>
              <w:sz w:val="21"/>
              <w:szCs w:val="21"/>
              <w:lang w:eastAsia="zh-CN" w:bidi="ar-SA"/>
            </w:rPr>
          </w:rPrChange>
        </w:rPr>
      </w:pPr>
      <w:ins w:id="625" w:author="jiang" w:date="2012-09-20T11:29:00Z">
        <w:r>
          <w:rPr>
            <w:rFonts w:eastAsiaTheme="minorEastAsia" w:cs="Times New Roman"/>
            <w:kern w:val="0"/>
            <w:lang w:eastAsia="zh-CN" w:bidi="ar-SA"/>
          </w:rPr>
          <w:t>2</w:t>
        </w:r>
      </w:ins>
      <w:ins w:id="626" w:author="jiang" w:date="2012-09-20T11:48:00Z">
        <w:r>
          <w:rPr>
            <w:rFonts w:eastAsiaTheme="minorEastAsia" w:cs="Times New Roman"/>
            <w:kern w:val="0"/>
            <w:lang w:eastAsia="zh-CN" w:bidi="ar-SA"/>
          </w:rPr>
          <w:t>,</w:t>
        </w:r>
      </w:ins>
      <w:ins w:id="627" w:author="jiang" w:date="2012-09-20T11:29:00Z">
        <w:r w:rsidR="00F9278B" w:rsidRPr="00C054F2">
          <w:rPr>
            <w:rFonts w:eastAsiaTheme="minorEastAsia" w:cs="Times New Roman"/>
            <w:kern w:val="0"/>
            <w:lang w:eastAsia="zh-CN" w:bidi="ar-SA"/>
            <w:rPrChange w:id="628" w:author="jiang" w:date="2012-09-20T11:30:00Z">
              <w:rPr>
                <w:rFonts w:ascii="Courier New" w:eastAsiaTheme="minorEastAsia" w:hAnsi="Courier New" w:cs="Courier New"/>
                <w:kern w:val="0"/>
                <w:sz w:val="21"/>
                <w:szCs w:val="21"/>
                <w:lang w:eastAsia="zh-CN" w:bidi="ar-SA"/>
              </w:rPr>
            </w:rPrChange>
          </w:rPr>
          <w:t xml:space="preserve"> one</w:t>
        </w:r>
        <w:r>
          <w:rPr>
            <w:rFonts w:eastAsiaTheme="minorEastAsia" w:cs="Times New Roman"/>
            <w:kern w:val="0"/>
            <w:lang w:eastAsia="zh-CN" w:bidi="ar-SA"/>
          </w:rPr>
          <w:t>year_data_layer_subset_good</w:t>
        </w:r>
      </w:ins>
      <w:ins w:id="629" w:author="jiang" w:date="2012-09-20T11:48:00Z">
        <w:r>
          <w:rPr>
            <w:rFonts w:eastAsiaTheme="minorEastAsia" w:cs="Times New Roman"/>
            <w:kern w:val="0"/>
            <w:lang w:eastAsia="zh-CN" w:bidi="ar-SA"/>
          </w:rPr>
          <w:t>.pro</w:t>
        </w:r>
      </w:ins>
    </w:p>
    <w:p w14:paraId="38896C75" w14:textId="64FB67C2" w:rsidR="00F9278B" w:rsidRPr="00C054F2" w:rsidRDefault="00F9278B" w:rsidP="00F9278B">
      <w:pPr>
        <w:widowControl/>
        <w:suppressAutoHyphens w:val="0"/>
        <w:autoSpaceDN/>
        <w:textAlignment w:val="auto"/>
        <w:rPr>
          <w:ins w:id="630" w:author="jiang" w:date="2012-09-20T11:29:00Z"/>
          <w:rFonts w:eastAsiaTheme="minorEastAsia" w:cs="Times New Roman"/>
          <w:kern w:val="0"/>
          <w:lang w:eastAsia="zh-CN" w:bidi="ar-SA"/>
          <w:rPrChange w:id="631" w:author="jiang" w:date="2012-09-20T11:30:00Z">
            <w:rPr>
              <w:ins w:id="632" w:author="jiang" w:date="2012-09-20T11:29:00Z"/>
              <w:rFonts w:ascii="Courier New" w:eastAsiaTheme="minorEastAsia" w:hAnsi="Courier New" w:cs="Courier New"/>
              <w:kern w:val="0"/>
              <w:sz w:val="21"/>
              <w:szCs w:val="21"/>
              <w:lang w:eastAsia="zh-CN" w:bidi="ar-SA"/>
            </w:rPr>
          </w:rPrChange>
        </w:rPr>
      </w:pPr>
      <w:ins w:id="633" w:author="jiang" w:date="2012-09-20T11:29:00Z">
        <w:r w:rsidRPr="00C054F2">
          <w:rPr>
            <w:rFonts w:eastAsiaTheme="minorEastAsia" w:cs="Times New Roman"/>
            <w:kern w:val="0"/>
            <w:lang w:eastAsia="zh-CN" w:bidi="ar-SA"/>
            <w:rPrChange w:id="634" w:author="jiang" w:date="2012-09-20T11:30:00Z">
              <w:rPr>
                <w:rFonts w:ascii="Courier New" w:eastAsiaTheme="minorEastAsia" w:hAnsi="Courier New" w:cs="Courier New"/>
                <w:kern w:val="0"/>
                <w:sz w:val="21"/>
                <w:szCs w:val="21"/>
                <w:lang w:eastAsia="zh-CN" w:bidi="ar-SA"/>
              </w:rPr>
            </w:rPrChange>
          </w:rPr>
          <w:t>2.1, start_batch</w:t>
        </w:r>
      </w:ins>
      <w:ins w:id="635" w:author="jiang" w:date="2012-09-20T11:48:00Z">
        <w:r w:rsidR="00E25130">
          <w:rPr>
            <w:rFonts w:eastAsiaTheme="minorEastAsia" w:cs="Times New Roman"/>
            <w:kern w:val="0"/>
            <w:lang w:eastAsia="zh-CN" w:bidi="ar-SA"/>
          </w:rPr>
          <w:t>.pro</w:t>
        </w:r>
      </w:ins>
    </w:p>
    <w:p w14:paraId="0B128B17" w14:textId="504A1734" w:rsidR="00F9278B" w:rsidRPr="00C054F2" w:rsidRDefault="00E25130" w:rsidP="00F9278B">
      <w:pPr>
        <w:widowControl/>
        <w:suppressAutoHyphens w:val="0"/>
        <w:autoSpaceDN/>
        <w:textAlignment w:val="auto"/>
        <w:rPr>
          <w:ins w:id="636" w:author="jiang" w:date="2012-09-20T11:29:00Z"/>
          <w:rFonts w:eastAsiaTheme="minorEastAsia" w:cs="Times New Roman"/>
          <w:kern w:val="0"/>
          <w:lang w:eastAsia="zh-CN" w:bidi="ar-SA"/>
          <w:rPrChange w:id="637" w:author="jiang" w:date="2012-09-20T11:30:00Z">
            <w:rPr>
              <w:ins w:id="638" w:author="jiang" w:date="2012-09-20T11:29:00Z"/>
              <w:rFonts w:ascii="Courier New" w:eastAsiaTheme="minorEastAsia" w:hAnsi="Courier New" w:cs="Courier New"/>
              <w:kern w:val="0"/>
              <w:sz w:val="21"/>
              <w:szCs w:val="21"/>
              <w:lang w:eastAsia="zh-CN" w:bidi="ar-SA"/>
            </w:rPr>
          </w:rPrChange>
        </w:rPr>
      </w:pPr>
      <w:ins w:id="639" w:author="jiang" w:date="2012-09-20T11:29:00Z">
        <w:r>
          <w:rPr>
            <w:rFonts w:eastAsiaTheme="minorEastAsia" w:cs="Times New Roman"/>
            <w:kern w:val="0"/>
            <w:lang w:eastAsia="zh-CN" w:bidi="ar-SA"/>
          </w:rPr>
          <w:t>2.2, read_ndvi</w:t>
        </w:r>
      </w:ins>
      <w:ins w:id="640" w:author="jiang" w:date="2012-09-20T11:48:00Z">
        <w:r>
          <w:rPr>
            <w:rFonts w:eastAsiaTheme="minorEastAsia" w:cs="Times New Roman"/>
            <w:kern w:val="0"/>
            <w:lang w:eastAsia="zh-CN" w:bidi="ar-SA"/>
          </w:rPr>
          <w:t>.pro</w:t>
        </w:r>
      </w:ins>
    </w:p>
    <w:p w14:paraId="2225D44B" w14:textId="0CA563E7" w:rsidR="00F9278B" w:rsidRPr="008F2060" w:rsidRDefault="00E25130">
      <w:pPr>
        <w:pStyle w:val="Standard"/>
        <w:autoSpaceDE w:val="0"/>
        <w:rPr>
          <w:ins w:id="641" w:author="jiang" w:date="2012-09-20T11:27:00Z"/>
          <w:rFonts w:cs="Times New Roman"/>
          <w:lang w:val="en-US"/>
        </w:rPr>
        <w:pPrChange w:id="642" w:author="jiang" w:date="2012-09-06T15:10:00Z">
          <w:pPr>
            <w:pStyle w:val="Standard"/>
            <w:autoSpaceDE w:val="0"/>
            <w:jc w:val="center"/>
          </w:pPr>
        </w:pPrChange>
      </w:pPr>
      <w:ins w:id="643" w:author="jiang" w:date="2012-09-20T11:29:00Z">
        <w:r>
          <w:rPr>
            <w:rFonts w:eastAsiaTheme="minorEastAsia" w:cs="Times New Roman"/>
            <w:kern w:val="0"/>
            <w:lang w:val="en-US" w:eastAsia="zh-CN" w:bidi="ar-SA"/>
          </w:rPr>
          <w:t>2.2.1, subset</w:t>
        </w:r>
      </w:ins>
      <w:ins w:id="644" w:author="jiang" w:date="2012-09-20T11:49:00Z">
        <w:r>
          <w:rPr>
            <w:rFonts w:eastAsiaTheme="minorEastAsia" w:cs="Times New Roman"/>
            <w:kern w:val="0"/>
            <w:lang w:val="en-US" w:eastAsia="zh-CN" w:bidi="ar-SA"/>
          </w:rPr>
          <w:t>.pro</w:t>
        </w:r>
      </w:ins>
    </w:p>
    <w:p w14:paraId="15D28CCA" w14:textId="49038BA6" w:rsidR="00DB343B" w:rsidDel="00C054F2" w:rsidRDefault="00DB343B">
      <w:pPr>
        <w:pStyle w:val="Standard"/>
        <w:autoSpaceDE w:val="0"/>
        <w:rPr>
          <w:del w:id="645" w:author="jiang" w:date="2012-09-20T11:29:00Z"/>
          <w:lang w:val="en-US"/>
        </w:rPr>
        <w:pPrChange w:id="646" w:author="jiang" w:date="2012-09-20T11:29:00Z">
          <w:pPr>
            <w:pStyle w:val="Standard"/>
            <w:autoSpaceDE w:val="0"/>
            <w:jc w:val="center"/>
          </w:pPr>
        </w:pPrChange>
      </w:pPr>
    </w:p>
    <w:p w14:paraId="259C901F" w14:textId="3C7D56DE" w:rsidR="008D2C26" w:rsidDel="00C054F2" w:rsidRDefault="008D2C26">
      <w:pPr>
        <w:pStyle w:val="Standard"/>
        <w:autoSpaceDE w:val="0"/>
        <w:rPr>
          <w:del w:id="647" w:author="jiang" w:date="2012-09-20T11:29:00Z"/>
          <w:lang w:val="en-US"/>
        </w:rPr>
        <w:pPrChange w:id="648" w:author="jiang" w:date="2012-09-20T11:29:00Z">
          <w:pPr>
            <w:pStyle w:val="Standard"/>
            <w:autoSpaceDE w:val="0"/>
            <w:jc w:val="both"/>
          </w:pPr>
        </w:pPrChange>
      </w:pPr>
    </w:p>
    <w:p w14:paraId="0251B089" w14:textId="2F7A50F3" w:rsidR="008D2C26" w:rsidDel="00C054F2" w:rsidRDefault="008D2C26">
      <w:pPr>
        <w:pStyle w:val="Standard"/>
        <w:autoSpaceDE w:val="0"/>
        <w:rPr>
          <w:del w:id="649" w:author="jiang" w:date="2012-09-20T11:29:00Z"/>
          <w:lang w:val="en-US"/>
        </w:rPr>
        <w:pPrChange w:id="650" w:author="jiang" w:date="2012-09-20T11:29:00Z">
          <w:pPr>
            <w:pStyle w:val="Standard"/>
            <w:autoSpaceDE w:val="0"/>
            <w:jc w:val="both"/>
          </w:pPr>
        </w:pPrChange>
      </w:pPr>
    </w:p>
    <w:p w14:paraId="12EE1EE3" w14:textId="02804D01" w:rsidR="008D2C26" w:rsidDel="00C054F2" w:rsidRDefault="008D2C26">
      <w:pPr>
        <w:pStyle w:val="Standard"/>
        <w:autoSpaceDE w:val="0"/>
        <w:rPr>
          <w:del w:id="651" w:author="jiang" w:date="2012-09-20T11:29:00Z"/>
          <w:lang w:val="en-US"/>
        </w:rPr>
        <w:pPrChange w:id="652" w:author="jiang" w:date="2012-09-20T11:29:00Z">
          <w:pPr>
            <w:pStyle w:val="Standard"/>
            <w:autoSpaceDE w:val="0"/>
            <w:jc w:val="both"/>
          </w:pPr>
        </w:pPrChange>
      </w:pPr>
    </w:p>
    <w:p w14:paraId="542396E6" w14:textId="0F16C0DC" w:rsidR="008D2C26" w:rsidDel="00C054F2" w:rsidRDefault="008D2C26">
      <w:pPr>
        <w:pStyle w:val="Standard"/>
        <w:autoSpaceDE w:val="0"/>
        <w:rPr>
          <w:del w:id="653" w:author="jiang" w:date="2012-09-20T11:29:00Z"/>
          <w:lang w:val="en-US"/>
        </w:rPr>
        <w:pPrChange w:id="654" w:author="jiang" w:date="2012-09-20T11:29:00Z">
          <w:pPr>
            <w:pStyle w:val="Standard"/>
            <w:autoSpaceDE w:val="0"/>
            <w:jc w:val="both"/>
          </w:pPr>
        </w:pPrChange>
      </w:pPr>
    </w:p>
    <w:p w14:paraId="7460DB61" w14:textId="77777777" w:rsidR="008D2C26" w:rsidRPr="00362708" w:rsidRDefault="008D2C26">
      <w:pPr>
        <w:pStyle w:val="Standard"/>
        <w:autoSpaceDE w:val="0"/>
        <w:rPr>
          <w:lang w:val="en-US"/>
        </w:rPr>
        <w:pPrChange w:id="655" w:author="jiang" w:date="2012-09-20T11:29:00Z">
          <w:pPr>
            <w:pStyle w:val="Standard"/>
            <w:autoSpaceDE w:val="0"/>
            <w:jc w:val="both"/>
          </w:pPr>
        </w:pPrChange>
      </w:pPr>
    </w:p>
    <w:sectPr w:rsidR="008D2C26" w:rsidRPr="00362708" w:rsidSect="008F2060">
      <w:footerReference w:type="default" r:id="rId15"/>
      <w:pgSz w:w="11905" w:h="16837"/>
      <w:pgMar w:top="1134" w:right="1134" w:bottom="1134" w:left="1134" w:header="720" w:footer="720" w:gutter="0"/>
      <w:pgNumType w:start="2"/>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9" w:author="William Fisher" w:date="2012-08-26T23:46:00Z" w:initials="WF">
    <w:p w14:paraId="419BF6A8" w14:textId="77777777" w:rsidR="00CE5836" w:rsidRDefault="00CE5836">
      <w:pPr>
        <w:pStyle w:val="CommentText"/>
      </w:pPr>
      <w:r>
        <w:rPr>
          <w:rStyle w:val="CommentReference"/>
        </w:rPr>
        <w:annotationRef/>
      </w:r>
      <w:r>
        <w:t>What’s this word supposed to be?</w:t>
      </w:r>
    </w:p>
  </w:comment>
  <w:comment w:id="310" w:author="William Fisher" w:date="2012-08-26T23:56:00Z" w:initials="WF">
    <w:p w14:paraId="175264E0" w14:textId="77777777" w:rsidR="00CE5836" w:rsidRDefault="00CE5836">
      <w:pPr>
        <w:pStyle w:val="CommentText"/>
      </w:pPr>
      <w:r>
        <w:rPr>
          <w:rStyle w:val="CommentReference"/>
        </w:rPr>
        <w:annotationRef/>
      </w:r>
      <w:r>
        <w:t xml:space="preserve"> Add a footnote with the reference for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F1F938" w14:textId="77777777" w:rsidR="00FE1D6B" w:rsidRDefault="00FE1D6B">
      <w:r>
        <w:separator/>
      </w:r>
    </w:p>
  </w:endnote>
  <w:endnote w:type="continuationSeparator" w:id="0">
    <w:p w14:paraId="38E222F9" w14:textId="77777777" w:rsidR="00FE1D6B" w:rsidRDefault="00FE1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Calibri">
    <w:charset w:val="00"/>
    <w:family w:val="swiss"/>
    <w:pitch w:val="default"/>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DelRangeStart w:id="656" w:author="jiang" w:date="2012-09-06T15:08:00Z"/>
  <w:sdt>
    <w:sdtPr>
      <w:id w:val="315231260"/>
      <w:docPartObj>
        <w:docPartGallery w:val="Page Numbers (Bottom of Page)"/>
        <w:docPartUnique/>
      </w:docPartObj>
    </w:sdtPr>
    <w:sdtEndPr>
      <w:rPr>
        <w:noProof/>
      </w:rPr>
    </w:sdtEndPr>
    <w:sdtContent>
      <w:customXmlDelRangeEnd w:id="656"/>
      <w:p w14:paraId="01F91312" w14:textId="2E630A91" w:rsidR="00CE5836" w:rsidRDefault="00CE5836">
        <w:pPr>
          <w:pStyle w:val="Footer"/>
          <w:jc w:val="center"/>
        </w:pPr>
        <w:del w:id="657" w:author="jiang" w:date="2012-09-06T15:08:00Z">
          <w:r w:rsidDel="007C746D">
            <w:fldChar w:fldCharType="begin"/>
          </w:r>
          <w:r w:rsidDel="007C746D">
            <w:delInstrText xml:space="preserve"> PAGE   \* MERGEFORMAT </w:delInstrText>
          </w:r>
          <w:r w:rsidDel="007C746D">
            <w:fldChar w:fldCharType="separate"/>
          </w:r>
          <w:r w:rsidR="007C746D" w:rsidDel="007C746D">
            <w:rPr>
              <w:noProof/>
            </w:rPr>
            <w:delText>2</w:delText>
          </w:r>
          <w:r w:rsidDel="007C746D">
            <w:rPr>
              <w:noProof/>
            </w:rPr>
            <w:fldChar w:fldCharType="end"/>
          </w:r>
        </w:del>
      </w:p>
      <w:customXmlDelRangeStart w:id="658" w:author="jiang" w:date="2012-09-06T15:08:00Z"/>
    </w:sdtContent>
  </w:sdt>
  <w:customXmlDelRangeEnd w:id="658"/>
  <w:p w14:paraId="4B5D41C6" w14:textId="77777777" w:rsidR="00CE5836" w:rsidRDefault="00CE58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10F396" w14:textId="77777777" w:rsidR="00FE1D6B" w:rsidRDefault="00FE1D6B">
      <w:r>
        <w:rPr>
          <w:color w:val="000000"/>
        </w:rPr>
        <w:separator/>
      </w:r>
    </w:p>
  </w:footnote>
  <w:footnote w:type="continuationSeparator" w:id="0">
    <w:p w14:paraId="3DF1BF7E" w14:textId="77777777" w:rsidR="00FE1D6B" w:rsidRDefault="00FE1D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E3BE3"/>
    <w:multiLevelType w:val="hybridMultilevel"/>
    <w:tmpl w:val="5E9E3B90"/>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90072B"/>
    <w:multiLevelType w:val="hybridMultilevel"/>
    <w:tmpl w:val="5E9E3B90"/>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582B73"/>
    <w:multiLevelType w:val="hybridMultilevel"/>
    <w:tmpl w:val="42787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157CF"/>
    <w:multiLevelType w:val="hybridMultilevel"/>
    <w:tmpl w:val="048A6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4265B3"/>
    <w:multiLevelType w:val="hybridMultilevel"/>
    <w:tmpl w:val="B18825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66"/>
  <w:proofState w:spelling="clean" w:grammar="clean"/>
  <w:trackRevisions/>
  <w:defaultTabStop w:val="706"/>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593FCF"/>
    <w:rsid w:val="00012ED8"/>
    <w:rsid w:val="00014F94"/>
    <w:rsid w:val="00032883"/>
    <w:rsid w:val="00035E18"/>
    <w:rsid w:val="00042E67"/>
    <w:rsid w:val="000629E7"/>
    <w:rsid w:val="00062E59"/>
    <w:rsid w:val="00064024"/>
    <w:rsid w:val="0009083D"/>
    <w:rsid w:val="0009705A"/>
    <w:rsid w:val="000C5490"/>
    <w:rsid w:val="000D409A"/>
    <w:rsid w:val="000D54DB"/>
    <w:rsid w:val="000F1CE2"/>
    <w:rsid w:val="000F7476"/>
    <w:rsid w:val="001019CF"/>
    <w:rsid w:val="001072F5"/>
    <w:rsid w:val="00116869"/>
    <w:rsid w:val="00120633"/>
    <w:rsid w:val="001255E4"/>
    <w:rsid w:val="001A2C87"/>
    <w:rsid w:val="001A5D37"/>
    <w:rsid w:val="00202C1F"/>
    <w:rsid w:val="0022235D"/>
    <w:rsid w:val="00227275"/>
    <w:rsid w:val="00251E51"/>
    <w:rsid w:val="00265B97"/>
    <w:rsid w:val="00270E77"/>
    <w:rsid w:val="0028360C"/>
    <w:rsid w:val="002969F7"/>
    <w:rsid w:val="002C04A3"/>
    <w:rsid w:val="002D3C2D"/>
    <w:rsid w:val="0030610D"/>
    <w:rsid w:val="0032021E"/>
    <w:rsid w:val="00321FB7"/>
    <w:rsid w:val="003317BF"/>
    <w:rsid w:val="00334481"/>
    <w:rsid w:val="00351158"/>
    <w:rsid w:val="00356E41"/>
    <w:rsid w:val="00362708"/>
    <w:rsid w:val="00384881"/>
    <w:rsid w:val="003D09C0"/>
    <w:rsid w:val="003D3222"/>
    <w:rsid w:val="003E14E6"/>
    <w:rsid w:val="003E6CF6"/>
    <w:rsid w:val="003F4C77"/>
    <w:rsid w:val="00465380"/>
    <w:rsid w:val="00485843"/>
    <w:rsid w:val="004A5181"/>
    <w:rsid w:val="004A6EAE"/>
    <w:rsid w:val="004B6AE8"/>
    <w:rsid w:val="004E5A0A"/>
    <w:rsid w:val="004F068D"/>
    <w:rsid w:val="004F1D32"/>
    <w:rsid w:val="0052270D"/>
    <w:rsid w:val="00522A78"/>
    <w:rsid w:val="00540604"/>
    <w:rsid w:val="00573C9D"/>
    <w:rsid w:val="00585B94"/>
    <w:rsid w:val="00593FCF"/>
    <w:rsid w:val="00611801"/>
    <w:rsid w:val="00612901"/>
    <w:rsid w:val="00633918"/>
    <w:rsid w:val="00635273"/>
    <w:rsid w:val="0065248F"/>
    <w:rsid w:val="00661C60"/>
    <w:rsid w:val="006664AB"/>
    <w:rsid w:val="006A7042"/>
    <w:rsid w:val="006E335D"/>
    <w:rsid w:val="00702434"/>
    <w:rsid w:val="00743A56"/>
    <w:rsid w:val="00765A6F"/>
    <w:rsid w:val="00775A00"/>
    <w:rsid w:val="007A1ED5"/>
    <w:rsid w:val="007B1317"/>
    <w:rsid w:val="007B6DCA"/>
    <w:rsid w:val="007C176E"/>
    <w:rsid w:val="007C746D"/>
    <w:rsid w:val="0080064E"/>
    <w:rsid w:val="00834F23"/>
    <w:rsid w:val="00835AFA"/>
    <w:rsid w:val="0086105F"/>
    <w:rsid w:val="00864B98"/>
    <w:rsid w:val="00871F04"/>
    <w:rsid w:val="00881516"/>
    <w:rsid w:val="008B6B01"/>
    <w:rsid w:val="008B6FC1"/>
    <w:rsid w:val="008D2C26"/>
    <w:rsid w:val="008F2060"/>
    <w:rsid w:val="009563BF"/>
    <w:rsid w:val="00982A79"/>
    <w:rsid w:val="00987CDD"/>
    <w:rsid w:val="00991102"/>
    <w:rsid w:val="009922E1"/>
    <w:rsid w:val="009E775A"/>
    <w:rsid w:val="009F530F"/>
    <w:rsid w:val="00A244F1"/>
    <w:rsid w:val="00A72594"/>
    <w:rsid w:val="00B23B37"/>
    <w:rsid w:val="00B33BB1"/>
    <w:rsid w:val="00B42B28"/>
    <w:rsid w:val="00B46F82"/>
    <w:rsid w:val="00B81ABF"/>
    <w:rsid w:val="00B90E9E"/>
    <w:rsid w:val="00B9298B"/>
    <w:rsid w:val="00BA1948"/>
    <w:rsid w:val="00BB5B72"/>
    <w:rsid w:val="00BD683C"/>
    <w:rsid w:val="00C054F2"/>
    <w:rsid w:val="00C40D30"/>
    <w:rsid w:val="00C67FFC"/>
    <w:rsid w:val="00C9180C"/>
    <w:rsid w:val="00CA0959"/>
    <w:rsid w:val="00CB5CAD"/>
    <w:rsid w:val="00CC6482"/>
    <w:rsid w:val="00CC75C3"/>
    <w:rsid w:val="00CE5836"/>
    <w:rsid w:val="00CF5834"/>
    <w:rsid w:val="00D13526"/>
    <w:rsid w:val="00D26BCD"/>
    <w:rsid w:val="00D45DDD"/>
    <w:rsid w:val="00D60A01"/>
    <w:rsid w:val="00D77B13"/>
    <w:rsid w:val="00D9399F"/>
    <w:rsid w:val="00D958C8"/>
    <w:rsid w:val="00DA6421"/>
    <w:rsid w:val="00DB0FFA"/>
    <w:rsid w:val="00DB343B"/>
    <w:rsid w:val="00DD1BF7"/>
    <w:rsid w:val="00DF6700"/>
    <w:rsid w:val="00E00E79"/>
    <w:rsid w:val="00E0317A"/>
    <w:rsid w:val="00E047F4"/>
    <w:rsid w:val="00E06CF5"/>
    <w:rsid w:val="00E25130"/>
    <w:rsid w:val="00E31BAA"/>
    <w:rsid w:val="00E3640F"/>
    <w:rsid w:val="00EA1265"/>
    <w:rsid w:val="00EA2CC7"/>
    <w:rsid w:val="00EB37CC"/>
    <w:rsid w:val="00EF5C83"/>
    <w:rsid w:val="00F0356E"/>
    <w:rsid w:val="00F04EFE"/>
    <w:rsid w:val="00F151E1"/>
    <w:rsid w:val="00F42EE4"/>
    <w:rsid w:val="00F439A3"/>
    <w:rsid w:val="00F61214"/>
    <w:rsid w:val="00F67D6A"/>
    <w:rsid w:val="00F75C7A"/>
    <w:rsid w:val="00F9278B"/>
    <w:rsid w:val="00FB163C"/>
    <w:rsid w:val="00FB2A06"/>
    <w:rsid w:val="00FE1D6B"/>
    <w:rsid w:val="00FF3BB6"/>
    <w:rsid w:val="00FF68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DCF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ndale Sans UI" w:hAnsi="Times New Roman" w:cs="Tahoma"/>
        <w:kern w:val="3"/>
        <w:sz w:val="24"/>
        <w:szCs w:val="24"/>
        <w:lang w:val="de-DE" w:eastAsia="ja-JP" w:bidi="fa-IR"/>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Objectwitharrow">
    <w:name w:val="Object with arrow"/>
    <w:basedOn w:val="Standard"/>
  </w:style>
  <w:style w:type="paragraph" w:customStyle="1" w:styleId="Objectwithshadow">
    <w:name w:val="Object with shadow"/>
    <w:basedOn w:val="Standard"/>
  </w:style>
  <w:style w:type="paragraph" w:customStyle="1" w:styleId="Objectwithoutfill">
    <w:name w:val="Object without fill"/>
    <w:basedOn w:val="Standard"/>
  </w:style>
  <w:style w:type="paragraph" w:customStyle="1" w:styleId="Text">
    <w:name w:val="Text"/>
    <w:basedOn w:val="Caption"/>
  </w:style>
  <w:style w:type="paragraph" w:customStyle="1" w:styleId="Textbodyjustified">
    <w:name w:val="Text body justified"/>
    <w:basedOn w:val="Standard"/>
  </w:style>
  <w:style w:type="paragraph" w:customStyle="1" w:styleId="Firstlineindent">
    <w:name w:val="First line indent"/>
    <w:basedOn w:val="Textbody"/>
    <w:pPr>
      <w:ind w:firstLine="283"/>
    </w:pPr>
  </w:style>
  <w:style w:type="paragraph" w:customStyle="1" w:styleId="Title1">
    <w:name w:val="Title1"/>
    <w:basedOn w:val="Standard"/>
    <w:pPr>
      <w:jc w:val="center"/>
    </w:pPr>
  </w:style>
  <w:style w:type="paragraph" w:customStyle="1" w:styleId="Title2">
    <w:name w:val="Title2"/>
    <w:basedOn w:val="Standard"/>
    <w:pPr>
      <w:spacing w:before="57" w:after="57"/>
      <w:ind w:right="113"/>
      <w:jc w:val="center"/>
    </w:pPr>
  </w:style>
  <w:style w:type="paragraph" w:customStyle="1" w:styleId="WW-Heading">
    <w:name w:val="WW-Heading"/>
    <w:basedOn w:val="Standard"/>
    <w:pPr>
      <w:spacing w:before="238" w:after="119"/>
    </w:pPr>
  </w:style>
  <w:style w:type="paragraph" w:customStyle="1" w:styleId="Heading1">
    <w:name w:val="Heading1"/>
    <w:basedOn w:val="Standard"/>
    <w:pPr>
      <w:spacing w:before="238" w:after="119"/>
    </w:pPr>
  </w:style>
  <w:style w:type="paragraph" w:customStyle="1" w:styleId="Heading2">
    <w:name w:val="Heading2"/>
    <w:basedOn w:val="Standard"/>
    <w:pPr>
      <w:spacing w:before="238" w:after="119"/>
    </w:pPr>
  </w:style>
  <w:style w:type="paragraph" w:customStyle="1" w:styleId="DimensionLine">
    <w:name w:val="Dimension Line"/>
    <w:basedOn w:val="Standard"/>
  </w:style>
  <w:style w:type="paragraph" w:customStyle="1" w:styleId="DefaultLTGliederung1">
    <w:name w:val="Default~LT~Gliederung 1"/>
    <w:pPr>
      <w:suppressAutoHyphens/>
      <w:autoSpaceDE w:val="0"/>
      <w:spacing w:after="283"/>
    </w:pPr>
    <w:rPr>
      <w:rFonts w:ascii="Mangal" w:eastAsia="Mangal" w:hAnsi="Mangal" w:cs="Mangal"/>
      <w:color w:val="000000"/>
      <w:sz w:val="64"/>
      <w:szCs w:val="64"/>
    </w:rPr>
  </w:style>
  <w:style w:type="paragraph" w:customStyle="1" w:styleId="DefaultLTGliederung2">
    <w:name w:val="Default~LT~Gliederung 2"/>
    <w:basedOn w:val="DefaultLTGliederung1"/>
    <w:pPr>
      <w:spacing w:after="227"/>
    </w:pPr>
    <w:rPr>
      <w:sz w:val="48"/>
      <w:szCs w:val="48"/>
    </w:rPr>
  </w:style>
  <w:style w:type="paragraph" w:customStyle="1" w:styleId="DefaultLTGliederung3">
    <w:name w:val="Default~LT~Gliederung 3"/>
    <w:basedOn w:val="DefaultLTGliederung2"/>
    <w:pPr>
      <w:spacing w:after="170"/>
    </w:pPr>
    <w:rPr>
      <w:sz w:val="40"/>
      <w:szCs w:val="40"/>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autoSpaceDE w:val="0"/>
    </w:pPr>
    <w:rPr>
      <w:rFonts w:ascii="Mangal" w:eastAsia="Mangal" w:hAnsi="Mangal" w:cs="Mangal"/>
      <w:color w:val="000000"/>
      <w:sz w:val="36"/>
      <w:szCs w:val="36"/>
    </w:rPr>
  </w:style>
  <w:style w:type="paragraph" w:customStyle="1" w:styleId="DefaultLTUntertitel">
    <w:name w:val="Default~LT~Untertitel"/>
    <w:pPr>
      <w:suppressAutoHyphens/>
      <w:autoSpaceDE w:val="0"/>
      <w:jc w:val="center"/>
    </w:pPr>
    <w:rPr>
      <w:rFonts w:ascii="Mangal" w:eastAsia="Mangal" w:hAnsi="Mangal" w:cs="Mangal"/>
      <w:sz w:val="64"/>
      <w:szCs w:val="64"/>
    </w:rPr>
  </w:style>
  <w:style w:type="paragraph" w:customStyle="1" w:styleId="DefaultLTNotizen">
    <w:name w:val="Default~LT~Notizen"/>
    <w:pPr>
      <w:suppressAutoHyphens/>
      <w:autoSpaceDE w:val="0"/>
      <w:ind w:left="340" w:hanging="340"/>
    </w:pPr>
    <w:rPr>
      <w:rFonts w:ascii="Mangal" w:eastAsia="Mangal" w:hAnsi="Mangal" w:cs="Mangal"/>
      <w:sz w:val="40"/>
      <w:szCs w:val="40"/>
    </w:rPr>
  </w:style>
  <w:style w:type="paragraph" w:customStyle="1" w:styleId="DefaultLTHintergrundobjekte">
    <w:name w:val="Default~LT~Hintergrundobjekte"/>
    <w:pPr>
      <w:suppressAutoHyphens/>
      <w:autoSpaceDE w:val="0"/>
    </w:pPr>
  </w:style>
  <w:style w:type="paragraph" w:customStyle="1" w:styleId="DefaultLTHintergrund">
    <w:name w:val="Default~LT~Hintergrund"/>
    <w:pPr>
      <w:suppressAutoHyphens/>
      <w:autoSpaceDE w:val="0"/>
    </w:pPr>
  </w:style>
  <w:style w:type="paragraph" w:customStyle="1" w:styleId="default">
    <w:name w:val="default"/>
    <w:pPr>
      <w:suppressAutoHyphens/>
      <w:autoSpaceDE w:val="0"/>
      <w:spacing w:line="200" w:lineRule="atLeast"/>
    </w:pPr>
    <w:rPr>
      <w:rFonts w:ascii="Mangal" w:eastAsia="Mangal" w:hAnsi="Mangal" w:cs="Mangal"/>
      <w:sz w:val="36"/>
      <w:szCs w:val="36"/>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next w:val="Subtitle"/>
    <w:pPr>
      <w:jc w:val="center"/>
    </w:pPr>
    <w:rPr>
      <w:b/>
      <w:bCs/>
      <w:sz w:val="36"/>
      <w:szCs w:val="36"/>
    </w:rPr>
  </w:style>
  <w:style w:type="paragraph" w:styleId="Subtitle">
    <w:name w:val="Subtitle"/>
    <w:basedOn w:val="Heading"/>
    <w:next w:val="Textbody"/>
    <w:pPr>
      <w:jc w:val="center"/>
    </w:pPr>
    <w:rPr>
      <w:i/>
      <w:iCs/>
    </w:rPr>
  </w:style>
  <w:style w:type="paragraph" w:customStyle="1" w:styleId="Backgroundobjects">
    <w:name w:val="Background objects"/>
    <w:pPr>
      <w:suppressAutoHyphens/>
      <w:autoSpaceDE w:val="0"/>
    </w:pPr>
  </w:style>
  <w:style w:type="paragraph" w:customStyle="1" w:styleId="Background">
    <w:name w:val="Background"/>
    <w:pPr>
      <w:suppressAutoHyphens/>
      <w:autoSpaceDE w:val="0"/>
    </w:pPr>
  </w:style>
  <w:style w:type="paragraph" w:customStyle="1" w:styleId="Notes">
    <w:name w:val="Notes"/>
    <w:pPr>
      <w:suppressAutoHyphens/>
      <w:autoSpaceDE w:val="0"/>
      <w:ind w:left="340" w:hanging="340"/>
    </w:pPr>
    <w:rPr>
      <w:rFonts w:ascii="Mangal" w:eastAsia="Mangal" w:hAnsi="Mangal" w:cs="Mangal"/>
      <w:sz w:val="40"/>
      <w:szCs w:val="40"/>
    </w:rPr>
  </w:style>
  <w:style w:type="paragraph" w:customStyle="1" w:styleId="Outline1">
    <w:name w:val="Outline 1"/>
    <w:pPr>
      <w:suppressAutoHyphens/>
      <w:autoSpaceDE w:val="0"/>
      <w:spacing w:after="283"/>
    </w:pPr>
    <w:rPr>
      <w:rFonts w:ascii="Mangal" w:eastAsia="Mangal" w:hAnsi="Mangal" w:cs="Mangal"/>
      <w:color w:val="000000"/>
      <w:sz w:val="64"/>
      <w:szCs w:val="64"/>
    </w:rPr>
  </w:style>
  <w:style w:type="paragraph" w:customStyle="1" w:styleId="Outline2">
    <w:name w:val="Outline 2"/>
    <w:basedOn w:val="Outline1"/>
    <w:pPr>
      <w:spacing w:after="227"/>
    </w:pPr>
    <w:rPr>
      <w:sz w:val="48"/>
      <w:szCs w:val="48"/>
    </w:rPr>
  </w:style>
  <w:style w:type="paragraph" w:customStyle="1" w:styleId="Outline3">
    <w:name w:val="Outline 3"/>
    <w:basedOn w:val="Outline2"/>
    <w:pPr>
      <w:spacing w:after="170"/>
    </w:pPr>
    <w:rPr>
      <w:sz w:val="40"/>
      <w:szCs w:val="40"/>
    </w:rPr>
  </w:style>
  <w:style w:type="paragraph" w:customStyle="1" w:styleId="Outline4">
    <w:name w:val="Outline 4"/>
    <w:basedOn w:val="Outline3"/>
    <w:pPr>
      <w:spacing w:after="113"/>
    </w:p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Default1LTGliederung1">
    <w:name w:val="Default 1~LT~Gliederung 1"/>
    <w:pPr>
      <w:suppressAutoHyphens/>
      <w:autoSpaceDE w:val="0"/>
      <w:spacing w:after="283"/>
    </w:pPr>
    <w:rPr>
      <w:rFonts w:ascii="Mangal" w:eastAsia="Mangal" w:hAnsi="Mangal" w:cs="Mangal"/>
      <w:color w:val="000000"/>
      <w:sz w:val="64"/>
      <w:szCs w:val="64"/>
    </w:rPr>
  </w:style>
  <w:style w:type="paragraph" w:customStyle="1" w:styleId="Default1LTGliederung2">
    <w:name w:val="Default 1~LT~Gliederung 2"/>
    <w:basedOn w:val="Default1LTGliederung1"/>
    <w:pPr>
      <w:spacing w:after="227"/>
    </w:pPr>
    <w:rPr>
      <w:sz w:val="48"/>
      <w:szCs w:val="48"/>
    </w:rPr>
  </w:style>
  <w:style w:type="paragraph" w:customStyle="1" w:styleId="Default1LTGliederung3">
    <w:name w:val="Default 1~LT~Gliederung 3"/>
    <w:basedOn w:val="Default1LTGliederung2"/>
    <w:pPr>
      <w:spacing w:after="170"/>
    </w:pPr>
    <w:rPr>
      <w:sz w:val="40"/>
      <w:szCs w:val="40"/>
    </w:rPr>
  </w:style>
  <w:style w:type="paragraph" w:customStyle="1" w:styleId="Default1LTGliederung4">
    <w:name w:val="Default 1~LT~Gliederung 4"/>
    <w:basedOn w:val="Default1LTGliederung3"/>
    <w:pPr>
      <w:spacing w:after="113"/>
    </w:pPr>
  </w:style>
  <w:style w:type="paragraph" w:customStyle="1" w:styleId="Default1LTGliederung5">
    <w:name w:val="Default 1~LT~Gliederung 5"/>
    <w:basedOn w:val="Default1LTGliederung4"/>
    <w:pPr>
      <w:spacing w:after="57"/>
    </w:pPr>
  </w:style>
  <w:style w:type="paragraph" w:customStyle="1" w:styleId="Default1LTGliederung6">
    <w:name w:val="Default 1~LT~Gliederung 6"/>
    <w:basedOn w:val="Default1LTGliederung5"/>
  </w:style>
  <w:style w:type="paragraph" w:customStyle="1" w:styleId="Default1LTGliederung7">
    <w:name w:val="Default 1~LT~Gliederung 7"/>
    <w:basedOn w:val="Default1LTGliederung6"/>
  </w:style>
  <w:style w:type="paragraph" w:customStyle="1" w:styleId="Default1LTGliederung8">
    <w:name w:val="Default 1~LT~Gliederung 8"/>
    <w:basedOn w:val="Default1LTGliederung7"/>
  </w:style>
  <w:style w:type="paragraph" w:customStyle="1" w:styleId="Default1LTGliederung9">
    <w:name w:val="Default 1~LT~Gliederung 9"/>
    <w:basedOn w:val="Default1LTGliederung8"/>
  </w:style>
  <w:style w:type="paragraph" w:customStyle="1" w:styleId="Default1LTTitel">
    <w:name w:val="Default 1~LT~Titel"/>
    <w:pPr>
      <w:suppressAutoHyphens/>
      <w:autoSpaceDE w:val="0"/>
    </w:pPr>
    <w:rPr>
      <w:rFonts w:ascii="Mangal" w:eastAsia="Mangal" w:hAnsi="Mangal" w:cs="Mangal"/>
      <w:color w:val="000000"/>
      <w:sz w:val="36"/>
      <w:szCs w:val="36"/>
    </w:rPr>
  </w:style>
  <w:style w:type="paragraph" w:customStyle="1" w:styleId="Default1LTUntertitel">
    <w:name w:val="Default 1~LT~Untertitel"/>
    <w:pPr>
      <w:suppressAutoHyphens/>
      <w:autoSpaceDE w:val="0"/>
      <w:jc w:val="center"/>
    </w:pPr>
    <w:rPr>
      <w:rFonts w:ascii="Mangal" w:eastAsia="Mangal" w:hAnsi="Mangal" w:cs="Mangal"/>
      <w:sz w:val="64"/>
      <w:szCs w:val="64"/>
    </w:rPr>
  </w:style>
  <w:style w:type="paragraph" w:customStyle="1" w:styleId="Default1LTNotizen">
    <w:name w:val="Default 1~LT~Notizen"/>
    <w:pPr>
      <w:suppressAutoHyphens/>
      <w:autoSpaceDE w:val="0"/>
      <w:ind w:left="340" w:hanging="340"/>
    </w:pPr>
    <w:rPr>
      <w:rFonts w:ascii="Mangal" w:eastAsia="Mangal" w:hAnsi="Mangal" w:cs="Mangal"/>
      <w:sz w:val="40"/>
      <w:szCs w:val="40"/>
    </w:rPr>
  </w:style>
  <w:style w:type="paragraph" w:customStyle="1" w:styleId="Default1LTHintergrundobjekte">
    <w:name w:val="Default 1~LT~Hintergrundobjekte"/>
    <w:pPr>
      <w:suppressAutoHyphens/>
      <w:autoSpaceDE w:val="0"/>
    </w:pPr>
  </w:style>
  <w:style w:type="paragraph" w:customStyle="1" w:styleId="Default1LTHintergrund">
    <w:name w:val="Default 1~LT~Hintergrund"/>
    <w:pPr>
      <w:suppressAutoHyphens/>
      <w:autoSpaceDE w:val="0"/>
    </w:pPr>
  </w:style>
  <w:style w:type="character" w:customStyle="1" w:styleId="NumberingSymbols">
    <w:name w:val="Numbering Symbols"/>
  </w:style>
  <w:style w:type="character" w:customStyle="1" w:styleId="Internetlink">
    <w:name w:val="Internet link"/>
    <w:rPr>
      <w:color w:val="000080"/>
      <w:u w:val="single"/>
    </w:rPr>
  </w:style>
  <w:style w:type="paragraph" w:styleId="NormalWeb">
    <w:name w:val="Normal (Web)"/>
    <w:basedOn w:val="Normal"/>
    <w:uiPriority w:val="99"/>
    <w:semiHidden/>
    <w:unhideWhenUsed/>
    <w:rsid w:val="00FB163C"/>
    <w:pPr>
      <w:widowControl/>
      <w:suppressAutoHyphens w:val="0"/>
      <w:autoSpaceDN/>
      <w:spacing w:before="100" w:beforeAutospacing="1" w:after="100" w:afterAutospacing="1"/>
      <w:textAlignment w:val="auto"/>
    </w:pPr>
    <w:rPr>
      <w:rFonts w:eastAsia="Times New Roman" w:cs="Times New Roman"/>
      <w:kern w:val="0"/>
      <w:lang w:eastAsia="zh-CN" w:bidi="ar-SA"/>
    </w:rPr>
  </w:style>
  <w:style w:type="paragraph" w:styleId="BalloonText">
    <w:name w:val="Balloon Text"/>
    <w:basedOn w:val="Normal"/>
    <w:link w:val="BalloonTextChar"/>
    <w:uiPriority w:val="99"/>
    <w:semiHidden/>
    <w:unhideWhenUsed/>
    <w:rsid w:val="00CC75C3"/>
    <w:rPr>
      <w:rFonts w:ascii="Tahoma" w:hAnsi="Tahoma"/>
      <w:sz w:val="16"/>
      <w:szCs w:val="16"/>
    </w:rPr>
  </w:style>
  <w:style w:type="character" w:customStyle="1" w:styleId="BalloonTextChar">
    <w:name w:val="Balloon Text Char"/>
    <w:basedOn w:val="DefaultParagraphFont"/>
    <w:link w:val="BalloonText"/>
    <w:uiPriority w:val="99"/>
    <w:semiHidden/>
    <w:rsid w:val="00CC75C3"/>
    <w:rPr>
      <w:rFonts w:ascii="Tahoma" w:hAnsi="Tahoma"/>
      <w:sz w:val="16"/>
      <w:szCs w:val="16"/>
      <w:lang w:val="en-US"/>
    </w:rPr>
  </w:style>
  <w:style w:type="character" w:styleId="Hyperlink">
    <w:name w:val="Hyperlink"/>
    <w:basedOn w:val="DefaultParagraphFont"/>
    <w:uiPriority w:val="99"/>
    <w:unhideWhenUsed/>
    <w:rsid w:val="000F7476"/>
    <w:rPr>
      <w:color w:val="0000FF"/>
      <w:u w:val="single"/>
    </w:rPr>
  </w:style>
  <w:style w:type="paragraph" w:styleId="ListParagraph">
    <w:name w:val="List Paragraph"/>
    <w:basedOn w:val="Normal"/>
    <w:uiPriority w:val="34"/>
    <w:qFormat/>
    <w:rsid w:val="00FF68B0"/>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zh-CN" w:bidi="ar-SA"/>
    </w:rPr>
  </w:style>
  <w:style w:type="paragraph" w:styleId="Header">
    <w:name w:val="header"/>
    <w:basedOn w:val="Normal"/>
    <w:link w:val="HeaderChar"/>
    <w:uiPriority w:val="99"/>
    <w:unhideWhenUsed/>
    <w:rsid w:val="00265B97"/>
    <w:pPr>
      <w:tabs>
        <w:tab w:val="center" w:pos="4680"/>
        <w:tab w:val="right" w:pos="9360"/>
      </w:tabs>
    </w:pPr>
  </w:style>
  <w:style w:type="character" w:customStyle="1" w:styleId="HeaderChar">
    <w:name w:val="Header Char"/>
    <w:basedOn w:val="DefaultParagraphFont"/>
    <w:link w:val="Header"/>
    <w:uiPriority w:val="99"/>
    <w:rsid w:val="00265B97"/>
    <w:rPr>
      <w:lang w:val="en-US"/>
    </w:rPr>
  </w:style>
  <w:style w:type="paragraph" w:styleId="Footer">
    <w:name w:val="footer"/>
    <w:basedOn w:val="Normal"/>
    <w:link w:val="FooterChar"/>
    <w:uiPriority w:val="99"/>
    <w:unhideWhenUsed/>
    <w:rsid w:val="00265B97"/>
    <w:pPr>
      <w:tabs>
        <w:tab w:val="center" w:pos="4680"/>
        <w:tab w:val="right" w:pos="9360"/>
      </w:tabs>
    </w:pPr>
  </w:style>
  <w:style w:type="character" w:customStyle="1" w:styleId="FooterChar">
    <w:name w:val="Footer Char"/>
    <w:basedOn w:val="DefaultParagraphFont"/>
    <w:link w:val="Footer"/>
    <w:uiPriority w:val="99"/>
    <w:rsid w:val="00265B97"/>
    <w:rPr>
      <w:lang w:val="en-US"/>
    </w:rPr>
  </w:style>
  <w:style w:type="character" w:styleId="CommentReference">
    <w:name w:val="annotation reference"/>
    <w:basedOn w:val="DefaultParagraphFont"/>
    <w:uiPriority w:val="99"/>
    <w:semiHidden/>
    <w:unhideWhenUsed/>
    <w:rsid w:val="00540604"/>
    <w:rPr>
      <w:sz w:val="18"/>
      <w:szCs w:val="18"/>
    </w:rPr>
  </w:style>
  <w:style w:type="paragraph" w:styleId="CommentText">
    <w:name w:val="annotation text"/>
    <w:basedOn w:val="Normal"/>
    <w:link w:val="CommentTextChar"/>
    <w:uiPriority w:val="99"/>
    <w:semiHidden/>
    <w:unhideWhenUsed/>
    <w:rsid w:val="00540604"/>
  </w:style>
  <w:style w:type="character" w:customStyle="1" w:styleId="CommentTextChar">
    <w:name w:val="Comment Text Char"/>
    <w:basedOn w:val="DefaultParagraphFont"/>
    <w:link w:val="CommentText"/>
    <w:uiPriority w:val="99"/>
    <w:semiHidden/>
    <w:rsid w:val="00540604"/>
    <w:rPr>
      <w:lang w:val="en-US"/>
    </w:rPr>
  </w:style>
  <w:style w:type="paragraph" w:styleId="CommentSubject">
    <w:name w:val="annotation subject"/>
    <w:basedOn w:val="CommentText"/>
    <w:next w:val="CommentText"/>
    <w:link w:val="CommentSubjectChar"/>
    <w:uiPriority w:val="99"/>
    <w:semiHidden/>
    <w:unhideWhenUsed/>
    <w:rsid w:val="00540604"/>
    <w:rPr>
      <w:b/>
      <w:bCs/>
      <w:sz w:val="20"/>
      <w:szCs w:val="20"/>
    </w:rPr>
  </w:style>
  <w:style w:type="character" w:customStyle="1" w:styleId="CommentSubjectChar">
    <w:name w:val="Comment Subject Char"/>
    <w:basedOn w:val="CommentTextChar"/>
    <w:link w:val="CommentSubject"/>
    <w:uiPriority w:val="99"/>
    <w:semiHidden/>
    <w:rsid w:val="00540604"/>
    <w:rPr>
      <w:b/>
      <w:bCs/>
      <w:sz w:val="20"/>
      <w:szCs w:val="20"/>
      <w:lang w:val="en-US"/>
    </w:rPr>
  </w:style>
  <w:style w:type="paragraph" w:styleId="Revision">
    <w:name w:val="Revision"/>
    <w:hidden/>
    <w:uiPriority w:val="99"/>
    <w:semiHidden/>
    <w:rsid w:val="00CE5836"/>
    <w:pPr>
      <w:widowControl/>
      <w:autoSpaceDN/>
      <w:textAlignment w:val="auto"/>
    </w:pPr>
    <w:rPr>
      <w:lang w:val="en-US"/>
    </w:rPr>
  </w:style>
  <w:style w:type="table" w:styleId="TableGrid">
    <w:name w:val="Table Grid"/>
    <w:basedOn w:val="TableNormal"/>
    <w:uiPriority w:val="59"/>
    <w:rsid w:val="00F927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F9278B"/>
    <w:pPr>
      <w:widowControl/>
      <w:suppressAutoHyphens w:val="0"/>
      <w:autoSpaceDN/>
      <w:textAlignment w:val="auto"/>
    </w:pPr>
    <w:rPr>
      <w:rFonts w:ascii="Consolas" w:eastAsiaTheme="minorEastAsia" w:hAnsi="Consolas" w:cs="Consolas"/>
      <w:kern w:val="0"/>
      <w:sz w:val="21"/>
      <w:szCs w:val="21"/>
      <w:lang w:eastAsia="zh-CN" w:bidi="ar-SA"/>
    </w:rPr>
  </w:style>
  <w:style w:type="character" w:customStyle="1" w:styleId="PlainTextChar">
    <w:name w:val="Plain Text Char"/>
    <w:basedOn w:val="DefaultParagraphFont"/>
    <w:link w:val="PlainText"/>
    <w:uiPriority w:val="99"/>
    <w:rsid w:val="00F9278B"/>
    <w:rPr>
      <w:rFonts w:ascii="Consolas" w:eastAsiaTheme="minorEastAsia" w:hAnsi="Consolas" w:cs="Consolas"/>
      <w:kern w:val="0"/>
      <w:sz w:val="21"/>
      <w:szCs w:val="21"/>
      <w:lang w:val="en-US" w:eastAsia="zh-C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ndale Sans UI" w:hAnsi="Times New Roman" w:cs="Tahoma"/>
        <w:kern w:val="3"/>
        <w:sz w:val="24"/>
        <w:szCs w:val="24"/>
        <w:lang w:val="de-DE" w:eastAsia="ja-JP" w:bidi="fa-IR"/>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Objectwitharrow">
    <w:name w:val="Object with arrow"/>
    <w:basedOn w:val="Standard"/>
  </w:style>
  <w:style w:type="paragraph" w:customStyle="1" w:styleId="Objectwithshadow">
    <w:name w:val="Object with shadow"/>
    <w:basedOn w:val="Standard"/>
  </w:style>
  <w:style w:type="paragraph" w:customStyle="1" w:styleId="Objectwithoutfill">
    <w:name w:val="Object without fill"/>
    <w:basedOn w:val="Standard"/>
  </w:style>
  <w:style w:type="paragraph" w:customStyle="1" w:styleId="Text">
    <w:name w:val="Text"/>
    <w:basedOn w:val="Caption"/>
  </w:style>
  <w:style w:type="paragraph" w:customStyle="1" w:styleId="Textbodyjustified">
    <w:name w:val="Text body justified"/>
    <w:basedOn w:val="Standard"/>
  </w:style>
  <w:style w:type="paragraph" w:customStyle="1" w:styleId="Firstlineindent">
    <w:name w:val="First line indent"/>
    <w:basedOn w:val="Textbody"/>
    <w:pPr>
      <w:ind w:firstLine="283"/>
    </w:pPr>
  </w:style>
  <w:style w:type="paragraph" w:customStyle="1" w:styleId="Title1">
    <w:name w:val="Title1"/>
    <w:basedOn w:val="Standard"/>
    <w:pPr>
      <w:jc w:val="center"/>
    </w:pPr>
  </w:style>
  <w:style w:type="paragraph" w:customStyle="1" w:styleId="Title2">
    <w:name w:val="Title2"/>
    <w:basedOn w:val="Standard"/>
    <w:pPr>
      <w:spacing w:before="57" w:after="57"/>
      <w:ind w:right="113"/>
      <w:jc w:val="center"/>
    </w:pPr>
  </w:style>
  <w:style w:type="paragraph" w:customStyle="1" w:styleId="WW-Heading">
    <w:name w:val="WW-Heading"/>
    <w:basedOn w:val="Standard"/>
    <w:pPr>
      <w:spacing w:before="238" w:after="119"/>
    </w:pPr>
  </w:style>
  <w:style w:type="paragraph" w:customStyle="1" w:styleId="Heading1">
    <w:name w:val="Heading1"/>
    <w:basedOn w:val="Standard"/>
    <w:pPr>
      <w:spacing w:before="238" w:after="119"/>
    </w:pPr>
  </w:style>
  <w:style w:type="paragraph" w:customStyle="1" w:styleId="Heading2">
    <w:name w:val="Heading2"/>
    <w:basedOn w:val="Standard"/>
    <w:pPr>
      <w:spacing w:before="238" w:after="119"/>
    </w:pPr>
  </w:style>
  <w:style w:type="paragraph" w:customStyle="1" w:styleId="DimensionLine">
    <w:name w:val="Dimension Line"/>
    <w:basedOn w:val="Standard"/>
  </w:style>
  <w:style w:type="paragraph" w:customStyle="1" w:styleId="DefaultLTGliederung1">
    <w:name w:val="Default~LT~Gliederung 1"/>
    <w:pPr>
      <w:suppressAutoHyphens/>
      <w:autoSpaceDE w:val="0"/>
      <w:spacing w:after="283"/>
    </w:pPr>
    <w:rPr>
      <w:rFonts w:ascii="Mangal" w:eastAsia="Mangal" w:hAnsi="Mangal" w:cs="Mangal"/>
      <w:color w:val="000000"/>
      <w:sz w:val="64"/>
      <w:szCs w:val="64"/>
    </w:rPr>
  </w:style>
  <w:style w:type="paragraph" w:customStyle="1" w:styleId="DefaultLTGliederung2">
    <w:name w:val="Default~LT~Gliederung 2"/>
    <w:basedOn w:val="DefaultLTGliederung1"/>
    <w:pPr>
      <w:spacing w:after="227"/>
    </w:pPr>
    <w:rPr>
      <w:sz w:val="48"/>
      <w:szCs w:val="48"/>
    </w:rPr>
  </w:style>
  <w:style w:type="paragraph" w:customStyle="1" w:styleId="DefaultLTGliederung3">
    <w:name w:val="Default~LT~Gliederung 3"/>
    <w:basedOn w:val="DefaultLTGliederung2"/>
    <w:pPr>
      <w:spacing w:after="170"/>
    </w:pPr>
    <w:rPr>
      <w:sz w:val="40"/>
      <w:szCs w:val="40"/>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autoSpaceDE w:val="0"/>
    </w:pPr>
    <w:rPr>
      <w:rFonts w:ascii="Mangal" w:eastAsia="Mangal" w:hAnsi="Mangal" w:cs="Mangal"/>
      <w:color w:val="000000"/>
      <w:sz w:val="36"/>
      <w:szCs w:val="36"/>
    </w:rPr>
  </w:style>
  <w:style w:type="paragraph" w:customStyle="1" w:styleId="DefaultLTUntertitel">
    <w:name w:val="Default~LT~Untertitel"/>
    <w:pPr>
      <w:suppressAutoHyphens/>
      <w:autoSpaceDE w:val="0"/>
      <w:jc w:val="center"/>
    </w:pPr>
    <w:rPr>
      <w:rFonts w:ascii="Mangal" w:eastAsia="Mangal" w:hAnsi="Mangal" w:cs="Mangal"/>
      <w:sz w:val="64"/>
      <w:szCs w:val="64"/>
    </w:rPr>
  </w:style>
  <w:style w:type="paragraph" w:customStyle="1" w:styleId="DefaultLTNotizen">
    <w:name w:val="Default~LT~Notizen"/>
    <w:pPr>
      <w:suppressAutoHyphens/>
      <w:autoSpaceDE w:val="0"/>
      <w:ind w:left="340" w:hanging="340"/>
    </w:pPr>
    <w:rPr>
      <w:rFonts w:ascii="Mangal" w:eastAsia="Mangal" w:hAnsi="Mangal" w:cs="Mangal"/>
      <w:sz w:val="40"/>
      <w:szCs w:val="40"/>
    </w:rPr>
  </w:style>
  <w:style w:type="paragraph" w:customStyle="1" w:styleId="DefaultLTHintergrundobjekte">
    <w:name w:val="Default~LT~Hintergrundobjekte"/>
    <w:pPr>
      <w:suppressAutoHyphens/>
      <w:autoSpaceDE w:val="0"/>
    </w:pPr>
  </w:style>
  <w:style w:type="paragraph" w:customStyle="1" w:styleId="DefaultLTHintergrund">
    <w:name w:val="Default~LT~Hintergrund"/>
    <w:pPr>
      <w:suppressAutoHyphens/>
      <w:autoSpaceDE w:val="0"/>
    </w:pPr>
  </w:style>
  <w:style w:type="paragraph" w:customStyle="1" w:styleId="default">
    <w:name w:val="default"/>
    <w:pPr>
      <w:suppressAutoHyphens/>
      <w:autoSpaceDE w:val="0"/>
      <w:spacing w:line="200" w:lineRule="atLeast"/>
    </w:pPr>
    <w:rPr>
      <w:rFonts w:ascii="Mangal" w:eastAsia="Mangal" w:hAnsi="Mangal" w:cs="Mangal"/>
      <w:sz w:val="36"/>
      <w:szCs w:val="36"/>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next w:val="Subtitle"/>
    <w:pPr>
      <w:jc w:val="center"/>
    </w:pPr>
    <w:rPr>
      <w:b/>
      <w:bCs/>
      <w:sz w:val="36"/>
      <w:szCs w:val="36"/>
    </w:rPr>
  </w:style>
  <w:style w:type="paragraph" w:styleId="Subtitle">
    <w:name w:val="Subtitle"/>
    <w:basedOn w:val="Heading"/>
    <w:next w:val="Textbody"/>
    <w:pPr>
      <w:jc w:val="center"/>
    </w:pPr>
    <w:rPr>
      <w:i/>
      <w:iCs/>
    </w:rPr>
  </w:style>
  <w:style w:type="paragraph" w:customStyle="1" w:styleId="Backgroundobjects">
    <w:name w:val="Background objects"/>
    <w:pPr>
      <w:suppressAutoHyphens/>
      <w:autoSpaceDE w:val="0"/>
    </w:pPr>
  </w:style>
  <w:style w:type="paragraph" w:customStyle="1" w:styleId="Background">
    <w:name w:val="Background"/>
    <w:pPr>
      <w:suppressAutoHyphens/>
      <w:autoSpaceDE w:val="0"/>
    </w:pPr>
  </w:style>
  <w:style w:type="paragraph" w:customStyle="1" w:styleId="Notes">
    <w:name w:val="Notes"/>
    <w:pPr>
      <w:suppressAutoHyphens/>
      <w:autoSpaceDE w:val="0"/>
      <w:ind w:left="340" w:hanging="340"/>
    </w:pPr>
    <w:rPr>
      <w:rFonts w:ascii="Mangal" w:eastAsia="Mangal" w:hAnsi="Mangal" w:cs="Mangal"/>
      <w:sz w:val="40"/>
      <w:szCs w:val="40"/>
    </w:rPr>
  </w:style>
  <w:style w:type="paragraph" w:customStyle="1" w:styleId="Outline1">
    <w:name w:val="Outline 1"/>
    <w:pPr>
      <w:suppressAutoHyphens/>
      <w:autoSpaceDE w:val="0"/>
      <w:spacing w:after="283"/>
    </w:pPr>
    <w:rPr>
      <w:rFonts w:ascii="Mangal" w:eastAsia="Mangal" w:hAnsi="Mangal" w:cs="Mangal"/>
      <w:color w:val="000000"/>
      <w:sz w:val="64"/>
      <w:szCs w:val="64"/>
    </w:rPr>
  </w:style>
  <w:style w:type="paragraph" w:customStyle="1" w:styleId="Outline2">
    <w:name w:val="Outline 2"/>
    <w:basedOn w:val="Outline1"/>
    <w:pPr>
      <w:spacing w:after="227"/>
    </w:pPr>
    <w:rPr>
      <w:sz w:val="48"/>
      <w:szCs w:val="48"/>
    </w:rPr>
  </w:style>
  <w:style w:type="paragraph" w:customStyle="1" w:styleId="Outline3">
    <w:name w:val="Outline 3"/>
    <w:basedOn w:val="Outline2"/>
    <w:pPr>
      <w:spacing w:after="170"/>
    </w:pPr>
    <w:rPr>
      <w:sz w:val="40"/>
      <w:szCs w:val="40"/>
    </w:rPr>
  </w:style>
  <w:style w:type="paragraph" w:customStyle="1" w:styleId="Outline4">
    <w:name w:val="Outline 4"/>
    <w:basedOn w:val="Outline3"/>
    <w:pPr>
      <w:spacing w:after="113"/>
    </w:p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Default1LTGliederung1">
    <w:name w:val="Default 1~LT~Gliederung 1"/>
    <w:pPr>
      <w:suppressAutoHyphens/>
      <w:autoSpaceDE w:val="0"/>
      <w:spacing w:after="283"/>
    </w:pPr>
    <w:rPr>
      <w:rFonts w:ascii="Mangal" w:eastAsia="Mangal" w:hAnsi="Mangal" w:cs="Mangal"/>
      <w:color w:val="000000"/>
      <w:sz w:val="64"/>
      <w:szCs w:val="64"/>
    </w:rPr>
  </w:style>
  <w:style w:type="paragraph" w:customStyle="1" w:styleId="Default1LTGliederung2">
    <w:name w:val="Default 1~LT~Gliederung 2"/>
    <w:basedOn w:val="Default1LTGliederung1"/>
    <w:pPr>
      <w:spacing w:after="227"/>
    </w:pPr>
    <w:rPr>
      <w:sz w:val="48"/>
      <w:szCs w:val="48"/>
    </w:rPr>
  </w:style>
  <w:style w:type="paragraph" w:customStyle="1" w:styleId="Default1LTGliederung3">
    <w:name w:val="Default 1~LT~Gliederung 3"/>
    <w:basedOn w:val="Default1LTGliederung2"/>
    <w:pPr>
      <w:spacing w:after="170"/>
    </w:pPr>
    <w:rPr>
      <w:sz w:val="40"/>
      <w:szCs w:val="40"/>
    </w:rPr>
  </w:style>
  <w:style w:type="paragraph" w:customStyle="1" w:styleId="Default1LTGliederung4">
    <w:name w:val="Default 1~LT~Gliederung 4"/>
    <w:basedOn w:val="Default1LTGliederung3"/>
    <w:pPr>
      <w:spacing w:after="113"/>
    </w:pPr>
  </w:style>
  <w:style w:type="paragraph" w:customStyle="1" w:styleId="Default1LTGliederung5">
    <w:name w:val="Default 1~LT~Gliederung 5"/>
    <w:basedOn w:val="Default1LTGliederung4"/>
    <w:pPr>
      <w:spacing w:after="57"/>
    </w:pPr>
  </w:style>
  <w:style w:type="paragraph" w:customStyle="1" w:styleId="Default1LTGliederung6">
    <w:name w:val="Default 1~LT~Gliederung 6"/>
    <w:basedOn w:val="Default1LTGliederung5"/>
  </w:style>
  <w:style w:type="paragraph" w:customStyle="1" w:styleId="Default1LTGliederung7">
    <w:name w:val="Default 1~LT~Gliederung 7"/>
    <w:basedOn w:val="Default1LTGliederung6"/>
  </w:style>
  <w:style w:type="paragraph" w:customStyle="1" w:styleId="Default1LTGliederung8">
    <w:name w:val="Default 1~LT~Gliederung 8"/>
    <w:basedOn w:val="Default1LTGliederung7"/>
  </w:style>
  <w:style w:type="paragraph" w:customStyle="1" w:styleId="Default1LTGliederung9">
    <w:name w:val="Default 1~LT~Gliederung 9"/>
    <w:basedOn w:val="Default1LTGliederung8"/>
  </w:style>
  <w:style w:type="paragraph" w:customStyle="1" w:styleId="Default1LTTitel">
    <w:name w:val="Default 1~LT~Titel"/>
    <w:pPr>
      <w:suppressAutoHyphens/>
      <w:autoSpaceDE w:val="0"/>
    </w:pPr>
    <w:rPr>
      <w:rFonts w:ascii="Mangal" w:eastAsia="Mangal" w:hAnsi="Mangal" w:cs="Mangal"/>
      <w:color w:val="000000"/>
      <w:sz w:val="36"/>
      <w:szCs w:val="36"/>
    </w:rPr>
  </w:style>
  <w:style w:type="paragraph" w:customStyle="1" w:styleId="Default1LTUntertitel">
    <w:name w:val="Default 1~LT~Untertitel"/>
    <w:pPr>
      <w:suppressAutoHyphens/>
      <w:autoSpaceDE w:val="0"/>
      <w:jc w:val="center"/>
    </w:pPr>
    <w:rPr>
      <w:rFonts w:ascii="Mangal" w:eastAsia="Mangal" w:hAnsi="Mangal" w:cs="Mangal"/>
      <w:sz w:val="64"/>
      <w:szCs w:val="64"/>
    </w:rPr>
  </w:style>
  <w:style w:type="paragraph" w:customStyle="1" w:styleId="Default1LTNotizen">
    <w:name w:val="Default 1~LT~Notizen"/>
    <w:pPr>
      <w:suppressAutoHyphens/>
      <w:autoSpaceDE w:val="0"/>
      <w:ind w:left="340" w:hanging="340"/>
    </w:pPr>
    <w:rPr>
      <w:rFonts w:ascii="Mangal" w:eastAsia="Mangal" w:hAnsi="Mangal" w:cs="Mangal"/>
      <w:sz w:val="40"/>
      <w:szCs w:val="40"/>
    </w:rPr>
  </w:style>
  <w:style w:type="paragraph" w:customStyle="1" w:styleId="Default1LTHintergrundobjekte">
    <w:name w:val="Default 1~LT~Hintergrundobjekte"/>
    <w:pPr>
      <w:suppressAutoHyphens/>
      <w:autoSpaceDE w:val="0"/>
    </w:pPr>
  </w:style>
  <w:style w:type="paragraph" w:customStyle="1" w:styleId="Default1LTHintergrund">
    <w:name w:val="Default 1~LT~Hintergrund"/>
    <w:pPr>
      <w:suppressAutoHyphens/>
      <w:autoSpaceDE w:val="0"/>
    </w:pPr>
  </w:style>
  <w:style w:type="character" w:customStyle="1" w:styleId="NumberingSymbols">
    <w:name w:val="Numbering Symbols"/>
  </w:style>
  <w:style w:type="character" w:customStyle="1" w:styleId="Internetlink">
    <w:name w:val="Internet link"/>
    <w:rPr>
      <w:color w:val="000080"/>
      <w:u w:val="single"/>
    </w:rPr>
  </w:style>
  <w:style w:type="paragraph" w:styleId="NormalWeb">
    <w:name w:val="Normal (Web)"/>
    <w:basedOn w:val="Normal"/>
    <w:uiPriority w:val="99"/>
    <w:semiHidden/>
    <w:unhideWhenUsed/>
    <w:rsid w:val="00FB163C"/>
    <w:pPr>
      <w:widowControl/>
      <w:suppressAutoHyphens w:val="0"/>
      <w:autoSpaceDN/>
      <w:spacing w:before="100" w:beforeAutospacing="1" w:after="100" w:afterAutospacing="1"/>
      <w:textAlignment w:val="auto"/>
    </w:pPr>
    <w:rPr>
      <w:rFonts w:eastAsia="Times New Roman" w:cs="Times New Roman"/>
      <w:kern w:val="0"/>
      <w:lang w:eastAsia="zh-CN" w:bidi="ar-SA"/>
    </w:rPr>
  </w:style>
  <w:style w:type="paragraph" w:styleId="BalloonText">
    <w:name w:val="Balloon Text"/>
    <w:basedOn w:val="Normal"/>
    <w:link w:val="BalloonTextChar"/>
    <w:uiPriority w:val="99"/>
    <w:semiHidden/>
    <w:unhideWhenUsed/>
    <w:rsid w:val="00CC75C3"/>
    <w:rPr>
      <w:rFonts w:ascii="Tahoma" w:hAnsi="Tahoma"/>
      <w:sz w:val="16"/>
      <w:szCs w:val="16"/>
    </w:rPr>
  </w:style>
  <w:style w:type="character" w:customStyle="1" w:styleId="BalloonTextChar">
    <w:name w:val="Balloon Text Char"/>
    <w:basedOn w:val="DefaultParagraphFont"/>
    <w:link w:val="BalloonText"/>
    <w:uiPriority w:val="99"/>
    <w:semiHidden/>
    <w:rsid w:val="00CC75C3"/>
    <w:rPr>
      <w:rFonts w:ascii="Tahoma" w:hAnsi="Tahoma"/>
      <w:sz w:val="16"/>
      <w:szCs w:val="16"/>
      <w:lang w:val="en-US"/>
    </w:rPr>
  </w:style>
  <w:style w:type="character" w:styleId="Hyperlink">
    <w:name w:val="Hyperlink"/>
    <w:basedOn w:val="DefaultParagraphFont"/>
    <w:uiPriority w:val="99"/>
    <w:unhideWhenUsed/>
    <w:rsid w:val="000F7476"/>
    <w:rPr>
      <w:color w:val="0000FF"/>
      <w:u w:val="single"/>
    </w:rPr>
  </w:style>
  <w:style w:type="paragraph" w:styleId="ListParagraph">
    <w:name w:val="List Paragraph"/>
    <w:basedOn w:val="Normal"/>
    <w:uiPriority w:val="34"/>
    <w:qFormat/>
    <w:rsid w:val="00FF68B0"/>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zh-CN" w:bidi="ar-SA"/>
    </w:rPr>
  </w:style>
  <w:style w:type="paragraph" w:styleId="Header">
    <w:name w:val="header"/>
    <w:basedOn w:val="Normal"/>
    <w:link w:val="HeaderChar"/>
    <w:uiPriority w:val="99"/>
    <w:unhideWhenUsed/>
    <w:rsid w:val="00265B97"/>
    <w:pPr>
      <w:tabs>
        <w:tab w:val="center" w:pos="4680"/>
        <w:tab w:val="right" w:pos="9360"/>
      </w:tabs>
    </w:pPr>
  </w:style>
  <w:style w:type="character" w:customStyle="1" w:styleId="HeaderChar">
    <w:name w:val="Header Char"/>
    <w:basedOn w:val="DefaultParagraphFont"/>
    <w:link w:val="Header"/>
    <w:uiPriority w:val="99"/>
    <w:rsid w:val="00265B97"/>
    <w:rPr>
      <w:lang w:val="en-US"/>
    </w:rPr>
  </w:style>
  <w:style w:type="paragraph" w:styleId="Footer">
    <w:name w:val="footer"/>
    <w:basedOn w:val="Normal"/>
    <w:link w:val="FooterChar"/>
    <w:uiPriority w:val="99"/>
    <w:unhideWhenUsed/>
    <w:rsid w:val="00265B97"/>
    <w:pPr>
      <w:tabs>
        <w:tab w:val="center" w:pos="4680"/>
        <w:tab w:val="right" w:pos="9360"/>
      </w:tabs>
    </w:pPr>
  </w:style>
  <w:style w:type="character" w:customStyle="1" w:styleId="FooterChar">
    <w:name w:val="Footer Char"/>
    <w:basedOn w:val="DefaultParagraphFont"/>
    <w:link w:val="Footer"/>
    <w:uiPriority w:val="99"/>
    <w:rsid w:val="00265B97"/>
    <w:rPr>
      <w:lang w:val="en-US"/>
    </w:rPr>
  </w:style>
  <w:style w:type="character" w:styleId="CommentReference">
    <w:name w:val="annotation reference"/>
    <w:basedOn w:val="DefaultParagraphFont"/>
    <w:uiPriority w:val="99"/>
    <w:semiHidden/>
    <w:unhideWhenUsed/>
    <w:rsid w:val="00540604"/>
    <w:rPr>
      <w:sz w:val="18"/>
      <w:szCs w:val="18"/>
    </w:rPr>
  </w:style>
  <w:style w:type="paragraph" w:styleId="CommentText">
    <w:name w:val="annotation text"/>
    <w:basedOn w:val="Normal"/>
    <w:link w:val="CommentTextChar"/>
    <w:uiPriority w:val="99"/>
    <w:semiHidden/>
    <w:unhideWhenUsed/>
    <w:rsid w:val="00540604"/>
  </w:style>
  <w:style w:type="character" w:customStyle="1" w:styleId="CommentTextChar">
    <w:name w:val="Comment Text Char"/>
    <w:basedOn w:val="DefaultParagraphFont"/>
    <w:link w:val="CommentText"/>
    <w:uiPriority w:val="99"/>
    <w:semiHidden/>
    <w:rsid w:val="00540604"/>
    <w:rPr>
      <w:lang w:val="en-US"/>
    </w:rPr>
  </w:style>
  <w:style w:type="paragraph" w:styleId="CommentSubject">
    <w:name w:val="annotation subject"/>
    <w:basedOn w:val="CommentText"/>
    <w:next w:val="CommentText"/>
    <w:link w:val="CommentSubjectChar"/>
    <w:uiPriority w:val="99"/>
    <w:semiHidden/>
    <w:unhideWhenUsed/>
    <w:rsid w:val="00540604"/>
    <w:rPr>
      <w:b/>
      <w:bCs/>
      <w:sz w:val="20"/>
      <w:szCs w:val="20"/>
    </w:rPr>
  </w:style>
  <w:style w:type="character" w:customStyle="1" w:styleId="CommentSubjectChar">
    <w:name w:val="Comment Subject Char"/>
    <w:basedOn w:val="CommentTextChar"/>
    <w:link w:val="CommentSubject"/>
    <w:uiPriority w:val="99"/>
    <w:semiHidden/>
    <w:rsid w:val="00540604"/>
    <w:rPr>
      <w:b/>
      <w:bCs/>
      <w:sz w:val="20"/>
      <w:szCs w:val="20"/>
      <w:lang w:val="en-US"/>
    </w:rPr>
  </w:style>
  <w:style w:type="paragraph" w:styleId="Revision">
    <w:name w:val="Revision"/>
    <w:hidden/>
    <w:uiPriority w:val="99"/>
    <w:semiHidden/>
    <w:rsid w:val="00CE5836"/>
    <w:pPr>
      <w:widowControl/>
      <w:autoSpaceDN/>
      <w:textAlignment w:val="auto"/>
    </w:pPr>
    <w:rPr>
      <w:lang w:val="en-US"/>
    </w:rPr>
  </w:style>
  <w:style w:type="table" w:styleId="TableGrid">
    <w:name w:val="Table Grid"/>
    <w:basedOn w:val="TableNormal"/>
    <w:uiPriority w:val="59"/>
    <w:rsid w:val="00F927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F9278B"/>
    <w:pPr>
      <w:widowControl/>
      <w:suppressAutoHyphens w:val="0"/>
      <w:autoSpaceDN/>
      <w:textAlignment w:val="auto"/>
    </w:pPr>
    <w:rPr>
      <w:rFonts w:ascii="Consolas" w:eastAsiaTheme="minorEastAsia" w:hAnsi="Consolas" w:cs="Consolas"/>
      <w:kern w:val="0"/>
      <w:sz w:val="21"/>
      <w:szCs w:val="21"/>
      <w:lang w:eastAsia="zh-CN" w:bidi="ar-SA"/>
    </w:rPr>
  </w:style>
  <w:style w:type="character" w:customStyle="1" w:styleId="PlainTextChar">
    <w:name w:val="Plain Text Char"/>
    <w:basedOn w:val="DefaultParagraphFont"/>
    <w:link w:val="PlainText"/>
    <w:uiPriority w:val="99"/>
    <w:rsid w:val="00F9278B"/>
    <w:rPr>
      <w:rFonts w:ascii="Consolas" w:eastAsiaTheme="minorEastAsia" w:hAnsi="Consolas" w:cs="Consolas"/>
      <w:kern w:val="0"/>
      <w:sz w:val="21"/>
      <w:szCs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676833">
      <w:bodyDiv w:val="1"/>
      <w:marLeft w:val="0"/>
      <w:marRight w:val="0"/>
      <w:marTop w:val="0"/>
      <w:marBottom w:val="0"/>
      <w:divBdr>
        <w:top w:val="none" w:sz="0" w:space="0" w:color="auto"/>
        <w:left w:val="none" w:sz="0" w:space="0" w:color="auto"/>
        <w:bottom w:val="none" w:sz="0" w:space="0" w:color="auto"/>
        <w:right w:val="none" w:sz="0" w:space="0" w:color="auto"/>
      </w:divBdr>
    </w:div>
    <w:div w:id="1116406106">
      <w:bodyDiv w:val="1"/>
      <w:marLeft w:val="0"/>
      <w:marRight w:val="0"/>
      <w:marTop w:val="0"/>
      <w:marBottom w:val="0"/>
      <w:divBdr>
        <w:top w:val="none" w:sz="0" w:space="0" w:color="auto"/>
        <w:left w:val="none" w:sz="0" w:space="0" w:color="auto"/>
        <w:bottom w:val="none" w:sz="0" w:space="0" w:color="auto"/>
        <w:right w:val="none" w:sz="0" w:space="0" w:color="auto"/>
      </w:divBdr>
    </w:div>
    <w:div w:id="1762875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t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8CF99-697E-4FFF-9B65-E4F8E51FB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16</Pages>
  <Words>2493</Words>
  <Characters>14215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University of Alaska</Company>
  <LinksUpToDate>false</LinksUpToDate>
  <CharactersWithSpaces>16675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dc:creator>
  <cp:lastModifiedBy>jiang</cp:lastModifiedBy>
  <cp:revision>26</cp:revision>
  <cp:lastPrinted>2012-10-18T23:38:00Z</cp:lastPrinted>
  <dcterms:created xsi:type="dcterms:W3CDTF">2012-09-06T19:00:00Z</dcterms:created>
  <dcterms:modified xsi:type="dcterms:W3CDTF">2012-10-19T19:39:00Z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